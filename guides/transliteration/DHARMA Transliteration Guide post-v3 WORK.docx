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8B7E5" w14:textId="2FC576F8" w:rsidR="00EF7D34" w:rsidRDefault="00EF7D34">
      <w:pPr>
        <w:pStyle w:val="Cm"/>
      </w:pPr>
      <w:bookmarkStart w:id="0" w:name="_Hlk19355849"/>
      <w:bookmarkStart w:id="1" w:name="_Toc17811402"/>
      <w:bookmarkStart w:id="2" w:name="_Toc17811457"/>
      <w:bookmarkEnd w:id="0"/>
      <w:r>
        <w:rPr>
          <w:noProof/>
          <w:szCs w:val="96"/>
        </w:rPr>
        <w:drawing>
          <wp:anchor distT="0" distB="0" distL="114300" distR="114300" simplePos="0" relativeHeight="251677696" behindDoc="0" locked="0" layoutInCell="1" allowOverlap="1" wp14:anchorId="0A2B4094" wp14:editId="126086ED">
            <wp:simplePos x="902525" y="724395"/>
            <wp:positionH relativeFrom="margin">
              <wp:align>center</wp:align>
            </wp:positionH>
            <wp:positionV relativeFrom="margin">
              <wp:posOffset>0</wp:posOffset>
            </wp:positionV>
            <wp:extent cx="5000400" cy="3963600"/>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39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046" w:rsidRPr="00223A5B">
        <w:rPr>
          <w:szCs w:val="96"/>
        </w:rPr>
        <w:t>Transliteration Guide</w:t>
      </w:r>
      <w:bookmarkEnd w:id="1"/>
      <w:bookmarkEnd w:id="2"/>
    </w:p>
    <w:p w14:paraId="74ECA0DF" w14:textId="7E141319" w:rsidR="00EF7D34" w:rsidRDefault="00EF7D34" w:rsidP="00606C40">
      <w:pPr>
        <w:pStyle w:val="Frontmatter"/>
      </w:pPr>
      <w:bookmarkStart w:id="3" w:name="_nlm3dlptfwlj" w:colFirst="0" w:colLast="0"/>
      <w:bookmarkStart w:id="4" w:name="_Toc17811404"/>
      <w:bookmarkStart w:id="5" w:name="_Toc17811459"/>
      <w:bookmarkEnd w:id="3"/>
      <w:r w:rsidRPr="002E3853">
        <w:t>Dániel Balogh</w:t>
      </w:r>
      <w:r>
        <w:t xml:space="preserve"> &amp;</w:t>
      </w:r>
      <w:r w:rsidRPr="002E3853">
        <w:t xml:space="preserve"> Arlo Griffiths</w:t>
      </w:r>
      <w:bookmarkEnd w:id="4"/>
      <w:bookmarkEnd w:id="5"/>
    </w:p>
    <w:p w14:paraId="632D91FA" w14:textId="77777777" w:rsidR="00606C40" w:rsidRDefault="00606C40" w:rsidP="00606C40">
      <w:pPr>
        <w:pStyle w:val="Frontmatter"/>
      </w:pPr>
    </w:p>
    <w:p w14:paraId="4977681B" w14:textId="1566A562" w:rsidR="00BE4869" w:rsidRDefault="00AE1A78" w:rsidP="00606C40">
      <w:pPr>
        <w:pStyle w:val="Frontmatter"/>
      </w:pPr>
      <w:bookmarkStart w:id="6" w:name="_Toc17811403"/>
      <w:bookmarkStart w:id="7" w:name="_Toc17811458"/>
      <w:r>
        <w:rPr>
          <w:noProof/>
        </w:rPr>
        <w:drawing>
          <wp:anchor distT="0" distB="0" distL="114300" distR="114300" simplePos="0" relativeHeight="251676672" behindDoc="1" locked="0" layoutInCell="1" allowOverlap="1" wp14:anchorId="52901479" wp14:editId="2A83E329">
            <wp:simplePos x="0" y="0"/>
            <wp:positionH relativeFrom="margin">
              <wp:align>center</wp:align>
            </wp:positionH>
            <wp:positionV relativeFrom="bottomMargin">
              <wp:posOffset>-2880360</wp:posOffset>
            </wp:positionV>
            <wp:extent cx="2408400" cy="2415600"/>
            <wp:effectExtent l="0" t="0" r="0" b="3810"/>
            <wp:wrapNone/>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8400" cy="24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4C">
        <w:t>Release Version 3</w:t>
      </w:r>
      <w:r w:rsidR="00284942">
        <w:t>, 20</w:t>
      </w:r>
      <w:r w:rsidR="00445F4C">
        <w:t>20</w:t>
      </w:r>
      <w:r w:rsidR="00284942">
        <w:t>-</w:t>
      </w:r>
      <w:r w:rsidR="00F409F6">
        <w:t>0</w:t>
      </w:r>
      <w:bookmarkEnd w:id="6"/>
      <w:bookmarkEnd w:id="7"/>
      <w:r w:rsidR="00023C8A">
        <w:t>7-05</w:t>
      </w:r>
    </w:p>
    <w:p w14:paraId="6F29E9B9" w14:textId="6C5C9C13" w:rsidR="00AE1A78" w:rsidRDefault="00AE1A78" w:rsidP="00606C40">
      <w:pPr>
        <w:pStyle w:val="Frontmatter"/>
      </w:pPr>
    </w:p>
    <w:p w14:paraId="37DC724C" w14:textId="72E74A3B" w:rsidR="00606C40" w:rsidRDefault="00606C40" w:rsidP="00606C40">
      <w:pPr>
        <w:pStyle w:val="Frontmatter"/>
      </w:pPr>
    </w:p>
    <w:p w14:paraId="2E17AD20" w14:textId="5D59697C" w:rsidR="00606C40" w:rsidRDefault="00606C40" w:rsidP="00606C40">
      <w:pPr>
        <w:pStyle w:val="Frontmatter"/>
      </w:pPr>
    </w:p>
    <w:p w14:paraId="4A30911D" w14:textId="443BE1EC" w:rsidR="00606C40" w:rsidRDefault="00606C40" w:rsidP="00606C40">
      <w:pPr>
        <w:pStyle w:val="Frontmatter"/>
      </w:pPr>
    </w:p>
    <w:p w14:paraId="4856F326" w14:textId="4ABADF88" w:rsidR="00606C40" w:rsidRDefault="00606C40" w:rsidP="00606C40">
      <w:pPr>
        <w:pStyle w:val="Frontmatter"/>
      </w:pPr>
    </w:p>
    <w:p w14:paraId="7E1E3F5E" w14:textId="6971E69E" w:rsidR="00606C40" w:rsidRDefault="00606C40" w:rsidP="00606C40">
      <w:pPr>
        <w:pStyle w:val="Frontmatter"/>
      </w:pPr>
    </w:p>
    <w:p w14:paraId="51A923C6" w14:textId="60CE3DBE" w:rsidR="00606C40" w:rsidRDefault="00606C40" w:rsidP="00606C40">
      <w:pPr>
        <w:pStyle w:val="Frontmatter"/>
      </w:pPr>
    </w:p>
    <w:p w14:paraId="6323818E" w14:textId="642E1520" w:rsidR="00606C40" w:rsidRDefault="00606C40" w:rsidP="00606C40">
      <w:pPr>
        <w:pStyle w:val="Frontmatter"/>
      </w:pPr>
    </w:p>
    <w:p w14:paraId="56ED6615" w14:textId="6C721E53" w:rsidR="00606C40" w:rsidRDefault="00606C40" w:rsidP="00606C40">
      <w:pPr>
        <w:pStyle w:val="Frontmatter"/>
      </w:pPr>
    </w:p>
    <w:p w14:paraId="7102492A" w14:textId="77777777" w:rsidR="00606C40" w:rsidRDefault="00606C40" w:rsidP="00606C40">
      <w:pPr>
        <w:pStyle w:val="Frontmatter"/>
      </w:pPr>
    </w:p>
    <w:p w14:paraId="2305F531" w14:textId="1C24EF9E" w:rsidR="00AE1A78" w:rsidRDefault="00AE1A78" w:rsidP="00606C40">
      <w:pPr>
        <w:pStyle w:val="Frontmatter"/>
      </w:pPr>
    </w:p>
    <w:p w14:paraId="3C30784D" w14:textId="77777777" w:rsidR="00AE1A78" w:rsidRDefault="00AE1A78" w:rsidP="00606C40">
      <w:pPr>
        <w:pStyle w:val="Frontmatter"/>
      </w:pPr>
    </w:p>
    <w:p w14:paraId="30B8FA13" w14:textId="77777777" w:rsidR="00AE1A78" w:rsidRDefault="00AE1A78" w:rsidP="00606C40">
      <w:pPr>
        <w:pStyle w:val="Frontmatter"/>
      </w:pPr>
    </w:p>
    <w:p w14:paraId="23D479D9" w14:textId="77777777" w:rsidR="00AE1A78" w:rsidRPr="008608D1" w:rsidRDefault="00AE1A78" w:rsidP="00606C40">
      <w:pPr>
        <w:pStyle w:val="Frontmatter"/>
      </w:pPr>
      <w:r w:rsidRPr="008A4DA3">
        <w:t>This project has received funding from the European Research Council (ERC)</w:t>
      </w:r>
      <w:r>
        <w:br/>
      </w:r>
      <w:r w:rsidRPr="008A4DA3">
        <w:t>under the European Union’s Horizon 2020 research and innovation programme</w:t>
      </w:r>
      <w:r>
        <w:br/>
      </w:r>
      <w:r w:rsidRPr="008A4DA3">
        <w:t>(grant agreement No 809994</w:t>
      </w:r>
      <w:r>
        <w:t>).</w:t>
      </w:r>
    </w:p>
    <w:p w14:paraId="22A485BA" w14:textId="024E24ED" w:rsidR="00D41D26" w:rsidRDefault="003E4F1D" w:rsidP="00EF7D34">
      <w:pPr>
        <w:pStyle w:val="Cm"/>
      </w:pPr>
      <w:bookmarkStart w:id="8" w:name="_Toc17811405"/>
      <w:bookmarkStart w:id="9" w:name="_Toc17811460"/>
      <w:r>
        <w:lastRenderedPageBreak/>
        <w:t>Contents</w:t>
      </w:r>
      <w:bookmarkEnd w:id="8"/>
      <w:bookmarkEnd w:id="9"/>
    </w:p>
    <w:bookmarkStart w:id="10" w:name="_Toc17811406"/>
    <w:bookmarkStart w:id="11" w:name="_Toc17811461"/>
    <w:p w14:paraId="10A5411E" w14:textId="0235D385" w:rsidR="0046192A" w:rsidRDefault="00D41D26">
      <w:pPr>
        <w:pStyle w:val="TJ1"/>
        <w:rPr>
          <w:rFonts w:asciiTheme="minorHAnsi" w:eastAsiaTheme="minorEastAsia" w:hAnsiTheme="minorHAnsi" w:cstheme="minorBidi"/>
          <w:b w:val="0"/>
          <w:noProof/>
          <w:szCs w:val="20"/>
          <w:lang w:eastAsia="zh-TW" w:bidi="hi-IN"/>
        </w:rPr>
      </w:pPr>
      <w:r>
        <w:rPr>
          <w:rFonts w:asciiTheme="majorHAnsi" w:hAnsiTheme="majorHAnsi"/>
          <w:b w:val="0"/>
          <w:bCs/>
          <w:sz w:val="20"/>
        </w:rPr>
        <w:fldChar w:fldCharType="begin"/>
      </w:r>
      <w:r>
        <w:rPr>
          <w:rFonts w:asciiTheme="majorHAnsi" w:hAnsiTheme="majorHAnsi"/>
          <w:b w:val="0"/>
          <w:bCs/>
          <w:sz w:val="20"/>
        </w:rPr>
        <w:instrText xml:space="preserve"> TOC \o "3-3" \h \z \t "Címsor 1;1;Címsor 2;2" </w:instrText>
      </w:r>
      <w:r>
        <w:rPr>
          <w:rFonts w:asciiTheme="majorHAnsi" w:hAnsiTheme="majorHAnsi"/>
          <w:b w:val="0"/>
          <w:bCs/>
          <w:sz w:val="20"/>
        </w:rPr>
        <w:fldChar w:fldCharType="separate"/>
      </w:r>
      <w:hyperlink w:anchor="_Toc44587447" w:history="1">
        <w:r w:rsidR="0046192A" w:rsidRPr="00492AF7">
          <w:rPr>
            <w:rStyle w:val="Hiperhivatkozs"/>
            <w:noProof/>
          </w:rPr>
          <w:t>1.</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Introduction</w:t>
        </w:r>
        <w:r w:rsidR="0046192A">
          <w:rPr>
            <w:noProof/>
            <w:webHidden/>
          </w:rPr>
          <w:tab/>
        </w:r>
        <w:r w:rsidR="0046192A">
          <w:rPr>
            <w:noProof/>
            <w:webHidden/>
          </w:rPr>
          <w:fldChar w:fldCharType="begin"/>
        </w:r>
        <w:r w:rsidR="0046192A">
          <w:rPr>
            <w:noProof/>
            <w:webHidden/>
          </w:rPr>
          <w:instrText xml:space="preserve"> PAGEREF _Toc44587447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EBFD8F7" w14:textId="3376EB1D" w:rsidR="0046192A" w:rsidRDefault="00EE1A12">
      <w:pPr>
        <w:pStyle w:val="TJ2"/>
        <w:rPr>
          <w:rFonts w:asciiTheme="minorHAnsi" w:eastAsiaTheme="minorEastAsia" w:hAnsiTheme="minorHAnsi" w:cstheme="minorBidi"/>
          <w:noProof/>
          <w:sz w:val="22"/>
          <w:szCs w:val="20"/>
          <w:lang w:eastAsia="zh-TW" w:bidi="hi-IN"/>
        </w:rPr>
      </w:pPr>
      <w:hyperlink w:anchor="_Toc44587448" w:history="1">
        <w:r w:rsidR="0046192A" w:rsidRPr="00492AF7">
          <w:rPr>
            <w:rStyle w:val="Hiperhivatkozs"/>
            <w:noProof/>
          </w:rPr>
          <w:t>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Version History</w:t>
        </w:r>
        <w:r w:rsidR="0046192A">
          <w:rPr>
            <w:noProof/>
            <w:webHidden/>
          </w:rPr>
          <w:tab/>
        </w:r>
        <w:r w:rsidR="0046192A">
          <w:rPr>
            <w:noProof/>
            <w:webHidden/>
          </w:rPr>
          <w:fldChar w:fldCharType="begin"/>
        </w:r>
        <w:r w:rsidR="0046192A">
          <w:rPr>
            <w:noProof/>
            <w:webHidden/>
          </w:rPr>
          <w:instrText xml:space="preserve"> PAGEREF _Toc44587448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10F356FF" w14:textId="02B2EEF2" w:rsidR="0046192A" w:rsidRDefault="00EE1A12">
      <w:pPr>
        <w:pStyle w:val="TJ3"/>
        <w:rPr>
          <w:rFonts w:asciiTheme="minorHAnsi" w:eastAsiaTheme="minorEastAsia" w:hAnsiTheme="minorHAnsi" w:cstheme="minorBidi"/>
          <w:noProof/>
          <w:sz w:val="22"/>
          <w:szCs w:val="20"/>
          <w:lang w:eastAsia="zh-TW" w:bidi="hi-IN"/>
        </w:rPr>
      </w:pPr>
      <w:hyperlink w:anchor="_Toc44587449" w:history="1">
        <w:r w:rsidR="0046192A" w:rsidRPr="00492AF7">
          <w:rPr>
            <w:rStyle w:val="Hiperhivatkozs"/>
            <w:noProof/>
          </w:rPr>
          <w:t>1.1.1.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Summary of changes since the last version</w:t>
        </w:r>
        <w:r w:rsidR="0046192A">
          <w:rPr>
            <w:noProof/>
            <w:webHidden/>
          </w:rPr>
          <w:tab/>
        </w:r>
        <w:r w:rsidR="0046192A">
          <w:rPr>
            <w:noProof/>
            <w:webHidden/>
          </w:rPr>
          <w:fldChar w:fldCharType="begin"/>
        </w:r>
        <w:r w:rsidR="0046192A">
          <w:rPr>
            <w:noProof/>
            <w:webHidden/>
          </w:rPr>
          <w:instrText xml:space="preserve"> PAGEREF _Toc44587449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25D3140" w14:textId="0901FB2E" w:rsidR="0046192A" w:rsidRDefault="00EE1A12">
      <w:pPr>
        <w:pStyle w:val="TJ2"/>
        <w:rPr>
          <w:rFonts w:asciiTheme="minorHAnsi" w:eastAsiaTheme="minorEastAsia" w:hAnsiTheme="minorHAnsi" w:cstheme="minorBidi"/>
          <w:noProof/>
          <w:sz w:val="22"/>
          <w:szCs w:val="20"/>
          <w:lang w:eastAsia="zh-TW" w:bidi="hi-IN"/>
        </w:rPr>
      </w:pPr>
      <w:hyperlink w:anchor="_Toc44587450" w:history="1">
        <w:r w:rsidR="0046192A" w:rsidRPr="00492AF7">
          <w:rPr>
            <w:rStyle w:val="Hiperhivatkozs"/>
            <w:noProof/>
          </w:rPr>
          <w:t>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Coverage</w:t>
        </w:r>
        <w:r w:rsidR="0046192A">
          <w:rPr>
            <w:noProof/>
            <w:webHidden/>
          </w:rPr>
          <w:tab/>
        </w:r>
        <w:r w:rsidR="0046192A">
          <w:rPr>
            <w:noProof/>
            <w:webHidden/>
          </w:rPr>
          <w:fldChar w:fldCharType="begin"/>
        </w:r>
        <w:r w:rsidR="0046192A">
          <w:rPr>
            <w:noProof/>
            <w:webHidden/>
          </w:rPr>
          <w:instrText xml:space="preserve"> PAGEREF _Toc44587450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2C37626E" w14:textId="299C1738" w:rsidR="0046192A" w:rsidRDefault="00EE1A12">
      <w:pPr>
        <w:pStyle w:val="TJ2"/>
        <w:rPr>
          <w:rFonts w:asciiTheme="minorHAnsi" w:eastAsiaTheme="minorEastAsia" w:hAnsiTheme="minorHAnsi" w:cstheme="minorBidi"/>
          <w:noProof/>
          <w:sz w:val="22"/>
          <w:szCs w:val="20"/>
          <w:lang w:eastAsia="zh-TW" w:bidi="hi-IN"/>
        </w:rPr>
      </w:pPr>
      <w:hyperlink w:anchor="_Toc44587451" w:history="1">
        <w:r w:rsidR="0046192A" w:rsidRPr="00492AF7">
          <w:rPr>
            <w:rStyle w:val="Hiperhivatkozs"/>
            <w:noProof/>
          </w:rPr>
          <w:t>1.3.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Separation of Transliteration and Encoding</w:t>
        </w:r>
        <w:r w:rsidR="0046192A">
          <w:rPr>
            <w:noProof/>
            <w:webHidden/>
          </w:rPr>
          <w:tab/>
        </w:r>
        <w:r w:rsidR="0046192A">
          <w:rPr>
            <w:noProof/>
            <w:webHidden/>
          </w:rPr>
          <w:fldChar w:fldCharType="begin"/>
        </w:r>
        <w:r w:rsidR="0046192A">
          <w:rPr>
            <w:noProof/>
            <w:webHidden/>
          </w:rPr>
          <w:instrText xml:space="preserve"> PAGEREF _Toc44587451 \h </w:instrText>
        </w:r>
        <w:r w:rsidR="0046192A">
          <w:rPr>
            <w:noProof/>
            <w:webHidden/>
          </w:rPr>
        </w:r>
        <w:r w:rsidR="0046192A">
          <w:rPr>
            <w:noProof/>
            <w:webHidden/>
          </w:rPr>
          <w:fldChar w:fldCharType="separate"/>
        </w:r>
        <w:r w:rsidR="0046192A">
          <w:rPr>
            <w:noProof/>
            <w:webHidden/>
          </w:rPr>
          <w:t>2</w:t>
        </w:r>
        <w:r w:rsidR="0046192A">
          <w:rPr>
            <w:noProof/>
            <w:webHidden/>
          </w:rPr>
          <w:fldChar w:fldCharType="end"/>
        </w:r>
      </w:hyperlink>
    </w:p>
    <w:p w14:paraId="63C7EB4D" w14:textId="2A63136E" w:rsidR="0046192A" w:rsidRDefault="00EE1A12">
      <w:pPr>
        <w:pStyle w:val="TJ2"/>
        <w:rPr>
          <w:rFonts w:asciiTheme="minorHAnsi" w:eastAsiaTheme="minorEastAsia" w:hAnsiTheme="minorHAnsi" w:cstheme="minorBidi"/>
          <w:noProof/>
          <w:sz w:val="22"/>
          <w:szCs w:val="20"/>
          <w:lang w:eastAsia="zh-TW" w:bidi="hi-IN"/>
        </w:rPr>
      </w:pPr>
      <w:hyperlink w:anchor="_Toc44587452" w:history="1">
        <w:r w:rsidR="0046192A" w:rsidRPr="00492AF7">
          <w:rPr>
            <w:rStyle w:val="Hiperhivatkozs"/>
            <w:noProof/>
          </w:rPr>
          <w:t>1.4.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Terms and Definitions</w:t>
        </w:r>
        <w:r w:rsidR="0046192A">
          <w:rPr>
            <w:noProof/>
            <w:webHidden/>
          </w:rPr>
          <w:tab/>
        </w:r>
        <w:r w:rsidR="0046192A">
          <w:rPr>
            <w:noProof/>
            <w:webHidden/>
          </w:rPr>
          <w:fldChar w:fldCharType="begin"/>
        </w:r>
        <w:r w:rsidR="0046192A">
          <w:rPr>
            <w:noProof/>
            <w:webHidden/>
          </w:rPr>
          <w:instrText xml:space="preserve"> PAGEREF _Toc44587452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079AE4E8" w14:textId="65B8DEE1" w:rsidR="0046192A" w:rsidRDefault="00EE1A12">
      <w:pPr>
        <w:pStyle w:val="TJ3"/>
        <w:rPr>
          <w:rFonts w:asciiTheme="minorHAnsi" w:eastAsiaTheme="minorEastAsia" w:hAnsiTheme="minorHAnsi" w:cstheme="minorBidi"/>
          <w:noProof/>
          <w:sz w:val="22"/>
          <w:szCs w:val="20"/>
          <w:lang w:eastAsia="zh-TW" w:bidi="hi-IN"/>
        </w:rPr>
      </w:pPr>
      <w:hyperlink w:anchor="_Toc44587453" w:history="1">
        <w:r w:rsidR="0046192A" w:rsidRPr="00492AF7">
          <w:rPr>
            <w:rStyle w:val="Hiperhivatkozs"/>
            <w:noProof/>
          </w:rPr>
          <w:t>1.4.1.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Abbreviations</w:t>
        </w:r>
        <w:r w:rsidR="0046192A">
          <w:rPr>
            <w:noProof/>
            <w:webHidden/>
          </w:rPr>
          <w:tab/>
        </w:r>
        <w:r w:rsidR="0046192A">
          <w:rPr>
            <w:noProof/>
            <w:webHidden/>
          </w:rPr>
          <w:fldChar w:fldCharType="begin"/>
        </w:r>
        <w:r w:rsidR="0046192A">
          <w:rPr>
            <w:noProof/>
            <w:webHidden/>
          </w:rPr>
          <w:instrText xml:space="preserve"> PAGEREF _Toc44587453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5C4C5C64" w14:textId="655FE3BB" w:rsidR="0046192A" w:rsidRDefault="00EE1A12">
      <w:pPr>
        <w:pStyle w:val="TJ3"/>
        <w:rPr>
          <w:rFonts w:asciiTheme="minorHAnsi" w:eastAsiaTheme="minorEastAsia" w:hAnsiTheme="minorHAnsi" w:cstheme="minorBidi"/>
          <w:noProof/>
          <w:sz w:val="22"/>
          <w:szCs w:val="20"/>
          <w:lang w:eastAsia="zh-TW" w:bidi="hi-IN"/>
        </w:rPr>
      </w:pPr>
      <w:hyperlink w:anchor="_Toc44587454" w:history="1">
        <w:r w:rsidR="0046192A" w:rsidRPr="00492AF7">
          <w:rPr>
            <w:rStyle w:val="Hiperhivatkozs"/>
            <w:noProof/>
          </w:rPr>
          <w:t>1.4.2.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and its elements</w:t>
        </w:r>
        <w:r w:rsidR="0046192A">
          <w:rPr>
            <w:noProof/>
            <w:webHidden/>
          </w:rPr>
          <w:tab/>
        </w:r>
        <w:r w:rsidR="0046192A">
          <w:rPr>
            <w:noProof/>
            <w:webHidden/>
          </w:rPr>
          <w:fldChar w:fldCharType="begin"/>
        </w:r>
        <w:r w:rsidR="0046192A">
          <w:rPr>
            <w:noProof/>
            <w:webHidden/>
          </w:rPr>
          <w:instrText xml:space="preserve"> PAGEREF _Toc44587454 \h </w:instrText>
        </w:r>
        <w:r w:rsidR="0046192A">
          <w:rPr>
            <w:noProof/>
            <w:webHidden/>
          </w:rPr>
        </w:r>
        <w:r w:rsidR="0046192A">
          <w:rPr>
            <w:noProof/>
            <w:webHidden/>
          </w:rPr>
          <w:fldChar w:fldCharType="separate"/>
        </w:r>
        <w:r w:rsidR="0046192A">
          <w:rPr>
            <w:noProof/>
            <w:webHidden/>
          </w:rPr>
          <w:t>3</w:t>
        </w:r>
        <w:r w:rsidR="0046192A">
          <w:rPr>
            <w:noProof/>
            <w:webHidden/>
          </w:rPr>
          <w:fldChar w:fldCharType="end"/>
        </w:r>
      </w:hyperlink>
    </w:p>
    <w:p w14:paraId="7881466F" w14:textId="4D2585A6" w:rsidR="0046192A" w:rsidRDefault="00EE1A12">
      <w:pPr>
        <w:pStyle w:val="TJ3"/>
        <w:rPr>
          <w:rFonts w:asciiTheme="minorHAnsi" w:eastAsiaTheme="minorEastAsia" w:hAnsiTheme="minorHAnsi" w:cstheme="minorBidi"/>
          <w:noProof/>
          <w:sz w:val="22"/>
          <w:szCs w:val="20"/>
          <w:lang w:eastAsia="zh-TW" w:bidi="hi-IN"/>
        </w:rPr>
      </w:pPr>
      <w:hyperlink w:anchor="_Toc44587455" w:history="1">
        <w:r w:rsidR="0046192A" w:rsidRPr="00492AF7">
          <w:rPr>
            <w:rStyle w:val="Hiperhivatkozs"/>
            <w:noProof/>
          </w:rPr>
          <w:t>1.4.3.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Script conversion</w:t>
        </w:r>
        <w:r w:rsidR="0046192A">
          <w:rPr>
            <w:noProof/>
            <w:webHidden/>
          </w:rPr>
          <w:tab/>
        </w:r>
        <w:r w:rsidR="0046192A">
          <w:rPr>
            <w:noProof/>
            <w:webHidden/>
          </w:rPr>
          <w:fldChar w:fldCharType="begin"/>
        </w:r>
        <w:r w:rsidR="0046192A">
          <w:rPr>
            <w:noProof/>
            <w:webHidden/>
          </w:rPr>
          <w:instrText xml:space="preserve"> PAGEREF _Toc44587455 \h </w:instrText>
        </w:r>
        <w:r w:rsidR="0046192A">
          <w:rPr>
            <w:noProof/>
            <w:webHidden/>
          </w:rPr>
        </w:r>
        <w:r w:rsidR="0046192A">
          <w:rPr>
            <w:noProof/>
            <w:webHidden/>
          </w:rPr>
          <w:fldChar w:fldCharType="separate"/>
        </w:r>
        <w:r w:rsidR="0046192A">
          <w:rPr>
            <w:noProof/>
            <w:webHidden/>
          </w:rPr>
          <w:t>5</w:t>
        </w:r>
        <w:r w:rsidR="0046192A">
          <w:rPr>
            <w:noProof/>
            <w:webHidden/>
          </w:rPr>
          <w:fldChar w:fldCharType="end"/>
        </w:r>
      </w:hyperlink>
    </w:p>
    <w:p w14:paraId="127815ED" w14:textId="102F1175" w:rsidR="0046192A" w:rsidRDefault="00EE1A12">
      <w:pPr>
        <w:pStyle w:val="TJ3"/>
        <w:rPr>
          <w:rFonts w:asciiTheme="minorHAnsi" w:eastAsiaTheme="minorEastAsia" w:hAnsiTheme="minorHAnsi" w:cstheme="minorBidi"/>
          <w:noProof/>
          <w:sz w:val="22"/>
          <w:szCs w:val="20"/>
          <w:lang w:eastAsia="zh-TW" w:bidi="hi-IN"/>
        </w:rPr>
      </w:pPr>
      <w:hyperlink w:anchor="_Toc44587456" w:history="1">
        <w:r w:rsidR="0046192A" w:rsidRPr="00492AF7">
          <w:rPr>
            <w:rStyle w:val="Hiperhivatkozs"/>
            <w:noProof/>
          </w:rPr>
          <w:t>1.4.4.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Notation for transliteration and transcription</w:t>
        </w:r>
        <w:r w:rsidR="0046192A">
          <w:rPr>
            <w:noProof/>
            <w:webHidden/>
          </w:rPr>
          <w:tab/>
        </w:r>
        <w:r w:rsidR="0046192A">
          <w:rPr>
            <w:noProof/>
            <w:webHidden/>
          </w:rPr>
          <w:fldChar w:fldCharType="begin"/>
        </w:r>
        <w:r w:rsidR="0046192A">
          <w:rPr>
            <w:noProof/>
            <w:webHidden/>
          </w:rPr>
          <w:instrText xml:space="preserve"> PAGEREF _Toc44587456 \h </w:instrText>
        </w:r>
        <w:r w:rsidR="0046192A">
          <w:rPr>
            <w:noProof/>
            <w:webHidden/>
          </w:rPr>
        </w:r>
        <w:r w:rsidR="0046192A">
          <w:rPr>
            <w:noProof/>
            <w:webHidden/>
          </w:rPr>
          <w:fldChar w:fldCharType="separate"/>
        </w:r>
        <w:r w:rsidR="0046192A">
          <w:rPr>
            <w:noProof/>
            <w:webHidden/>
          </w:rPr>
          <w:t>6</w:t>
        </w:r>
        <w:r w:rsidR="0046192A">
          <w:rPr>
            <w:noProof/>
            <w:webHidden/>
          </w:rPr>
          <w:fldChar w:fldCharType="end"/>
        </w:r>
      </w:hyperlink>
    </w:p>
    <w:p w14:paraId="23EDD37B" w14:textId="13CAA9DF" w:rsidR="0046192A" w:rsidRDefault="00EE1A12">
      <w:pPr>
        <w:pStyle w:val="TJ1"/>
        <w:rPr>
          <w:rFonts w:asciiTheme="minorHAnsi" w:eastAsiaTheme="minorEastAsia" w:hAnsiTheme="minorHAnsi" w:cstheme="minorBidi"/>
          <w:b w:val="0"/>
          <w:noProof/>
          <w:szCs w:val="20"/>
          <w:lang w:eastAsia="zh-TW" w:bidi="hi-IN"/>
        </w:rPr>
      </w:pPr>
      <w:hyperlink w:anchor="_Toc44587457" w:history="1">
        <w:r w:rsidR="0046192A" w:rsidRPr="00492AF7">
          <w:rPr>
            <w:rStyle w:val="Hiperhivatkozs"/>
            <w:noProof/>
          </w:rPr>
          <w:t>2.</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General Principles</w:t>
        </w:r>
        <w:r w:rsidR="0046192A">
          <w:rPr>
            <w:noProof/>
            <w:webHidden/>
          </w:rPr>
          <w:tab/>
        </w:r>
        <w:r w:rsidR="0046192A">
          <w:rPr>
            <w:noProof/>
            <w:webHidden/>
          </w:rPr>
          <w:fldChar w:fldCharType="begin"/>
        </w:r>
        <w:r w:rsidR="0046192A">
          <w:rPr>
            <w:noProof/>
            <w:webHidden/>
          </w:rPr>
          <w:instrText xml:space="preserve"> PAGEREF _Toc44587457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75D6D9DE" w14:textId="11F63292" w:rsidR="0046192A" w:rsidRDefault="00EE1A12">
      <w:pPr>
        <w:pStyle w:val="TJ2"/>
        <w:rPr>
          <w:rFonts w:asciiTheme="minorHAnsi" w:eastAsiaTheme="minorEastAsia" w:hAnsiTheme="minorHAnsi" w:cstheme="minorBidi"/>
          <w:noProof/>
          <w:sz w:val="22"/>
          <w:szCs w:val="20"/>
          <w:lang w:eastAsia="zh-TW" w:bidi="hi-IN"/>
        </w:rPr>
      </w:pPr>
      <w:hyperlink w:anchor="_Toc44587458" w:history="1">
        <w:r w:rsidR="0046192A" w:rsidRPr="00492AF7">
          <w:rPr>
            <w:rStyle w:val="Hiperhivatkozs"/>
            <w:noProof/>
          </w:rPr>
          <w:t>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 Set and Input Method</w:t>
        </w:r>
        <w:r w:rsidR="0046192A">
          <w:rPr>
            <w:noProof/>
            <w:webHidden/>
          </w:rPr>
          <w:tab/>
        </w:r>
        <w:r w:rsidR="0046192A">
          <w:rPr>
            <w:noProof/>
            <w:webHidden/>
          </w:rPr>
          <w:fldChar w:fldCharType="begin"/>
        </w:r>
        <w:r w:rsidR="0046192A">
          <w:rPr>
            <w:noProof/>
            <w:webHidden/>
          </w:rPr>
          <w:instrText xml:space="preserve"> PAGEREF _Toc44587458 \h </w:instrText>
        </w:r>
        <w:r w:rsidR="0046192A">
          <w:rPr>
            <w:noProof/>
            <w:webHidden/>
          </w:rPr>
        </w:r>
        <w:r w:rsidR="0046192A">
          <w:rPr>
            <w:noProof/>
            <w:webHidden/>
          </w:rPr>
          <w:fldChar w:fldCharType="separate"/>
        </w:r>
        <w:r w:rsidR="0046192A">
          <w:rPr>
            <w:noProof/>
            <w:webHidden/>
          </w:rPr>
          <w:t>7</w:t>
        </w:r>
        <w:r w:rsidR="0046192A">
          <w:rPr>
            <w:noProof/>
            <w:webHidden/>
          </w:rPr>
          <w:fldChar w:fldCharType="end"/>
        </w:r>
      </w:hyperlink>
    </w:p>
    <w:p w14:paraId="4E70FEBA" w14:textId="43FC5E55" w:rsidR="0046192A" w:rsidRDefault="00EE1A12">
      <w:pPr>
        <w:pStyle w:val="TJ2"/>
        <w:rPr>
          <w:rFonts w:asciiTheme="minorHAnsi" w:eastAsiaTheme="minorEastAsia" w:hAnsiTheme="minorHAnsi" w:cstheme="minorBidi"/>
          <w:noProof/>
          <w:sz w:val="22"/>
          <w:szCs w:val="20"/>
          <w:lang w:eastAsia="zh-TW" w:bidi="hi-IN"/>
        </w:rPr>
      </w:pPr>
      <w:hyperlink w:anchor="_Toc44587459" w:history="1">
        <w:r w:rsidR="0046192A" w:rsidRPr="00492AF7">
          <w:rPr>
            <w:rStyle w:val="Hiperhivatkozs"/>
            <w:noProof/>
          </w:rPr>
          <w:t>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in Practice</w:t>
        </w:r>
        <w:r w:rsidR="0046192A">
          <w:rPr>
            <w:noProof/>
            <w:webHidden/>
          </w:rPr>
          <w:tab/>
        </w:r>
        <w:r w:rsidR="0046192A">
          <w:rPr>
            <w:noProof/>
            <w:webHidden/>
          </w:rPr>
          <w:fldChar w:fldCharType="begin"/>
        </w:r>
        <w:r w:rsidR="0046192A">
          <w:rPr>
            <w:noProof/>
            <w:webHidden/>
          </w:rPr>
          <w:instrText xml:space="preserve"> PAGEREF _Toc44587459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5FE900C2" w14:textId="13C53635" w:rsidR="0046192A" w:rsidRDefault="00EE1A12">
      <w:pPr>
        <w:pStyle w:val="TJ3"/>
        <w:rPr>
          <w:rFonts w:asciiTheme="minorHAnsi" w:eastAsiaTheme="minorEastAsia" w:hAnsiTheme="minorHAnsi" w:cstheme="minorBidi"/>
          <w:noProof/>
          <w:sz w:val="22"/>
          <w:szCs w:val="20"/>
          <w:lang w:eastAsia="zh-TW" w:bidi="hi-IN"/>
        </w:rPr>
      </w:pPr>
      <w:hyperlink w:anchor="_Toc44587460" w:history="1">
        <w:r w:rsidR="0046192A" w:rsidRPr="00492AF7">
          <w:rPr>
            <w:rStyle w:val="Hiperhivatkozs"/>
            <w:noProof/>
          </w:rPr>
          <w:t>2.2.1.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Strict transliteration</w:t>
        </w:r>
        <w:r w:rsidR="0046192A">
          <w:rPr>
            <w:noProof/>
            <w:webHidden/>
          </w:rPr>
          <w:tab/>
        </w:r>
        <w:r w:rsidR="0046192A">
          <w:rPr>
            <w:noProof/>
            <w:webHidden/>
          </w:rPr>
          <w:fldChar w:fldCharType="begin"/>
        </w:r>
        <w:r w:rsidR="0046192A">
          <w:rPr>
            <w:noProof/>
            <w:webHidden/>
          </w:rPr>
          <w:instrText xml:space="preserve"> PAGEREF _Toc44587460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8CEEE7E" w14:textId="6ED1E245" w:rsidR="0046192A" w:rsidRDefault="00EE1A12">
      <w:pPr>
        <w:pStyle w:val="TJ3"/>
        <w:rPr>
          <w:rFonts w:asciiTheme="minorHAnsi" w:eastAsiaTheme="minorEastAsia" w:hAnsiTheme="minorHAnsi" w:cstheme="minorBidi"/>
          <w:noProof/>
          <w:sz w:val="22"/>
          <w:szCs w:val="20"/>
          <w:lang w:eastAsia="zh-TW" w:bidi="hi-IN"/>
        </w:rPr>
      </w:pPr>
      <w:hyperlink w:anchor="_Toc44587461" w:history="1">
        <w:r w:rsidR="0046192A" w:rsidRPr="00492AF7">
          <w:rPr>
            <w:rStyle w:val="Hiperhivatkozs"/>
            <w:noProof/>
          </w:rPr>
          <w:t>2.2.2.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Loose transliteration</w:t>
        </w:r>
        <w:r w:rsidR="0046192A">
          <w:rPr>
            <w:noProof/>
            <w:webHidden/>
          </w:rPr>
          <w:tab/>
        </w:r>
        <w:r w:rsidR="0046192A">
          <w:rPr>
            <w:noProof/>
            <w:webHidden/>
          </w:rPr>
          <w:fldChar w:fldCharType="begin"/>
        </w:r>
        <w:r w:rsidR="0046192A">
          <w:rPr>
            <w:noProof/>
            <w:webHidden/>
          </w:rPr>
          <w:instrText xml:space="preserve"> PAGEREF _Toc44587461 \h </w:instrText>
        </w:r>
        <w:r w:rsidR="0046192A">
          <w:rPr>
            <w:noProof/>
            <w:webHidden/>
          </w:rPr>
        </w:r>
        <w:r w:rsidR="0046192A">
          <w:rPr>
            <w:noProof/>
            <w:webHidden/>
          </w:rPr>
          <w:fldChar w:fldCharType="separate"/>
        </w:r>
        <w:r w:rsidR="0046192A">
          <w:rPr>
            <w:noProof/>
            <w:webHidden/>
          </w:rPr>
          <w:t>8</w:t>
        </w:r>
        <w:r w:rsidR="0046192A">
          <w:rPr>
            <w:noProof/>
            <w:webHidden/>
          </w:rPr>
          <w:fldChar w:fldCharType="end"/>
        </w:r>
      </w:hyperlink>
    </w:p>
    <w:p w14:paraId="05A00D5A" w14:textId="7C3D4B89" w:rsidR="0046192A" w:rsidRDefault="00EE1A12">
      <w:pPr>
        <w:pStyle w:val="TJ3"/>
        <w:rPr>
          <w:rFonts w:asciiTheme="minorHAnsi" w:eastAsiaTheme="minorEastAsia" w:hAnsiTheme="minorHAnsi" w:cstheme="minorBidi"/>
          <w:noProof/>
          <w:sz w:val="22"/>
          <w:szCs w:val="20"/>
          <w:lang w:eastAsia="zh-TW" w:bidi="hi-IN"/>
        </w:rPr>
      </w:pPr>
      <w:hyperlink w:anchor="_Toc44587462" w:history="1">
        <w:r w:rsidR="0046192A" w:rsidRPr="00492AF7">
          <w:rPr>
            <w:rStyle w:val="Hiperhivatkozs"/>
            <w:noProof/>
          </w:rPr>
          <w:t>2.2.3.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Shorthand</w:t>
        </w:r>
        <w:r w:rsidR="0046192A">
          <w:rPr>
            <w:noProof/>
            <w:webHidden/>
          </w:rPr>
          <w:tab/>
        </w:r>
        <w:r w:rsidR="0046192A">
          <w:rPr>
            <w:noProof/>
            <w:webHidden/>
          </w:rPr>
          <w:fldChar w:fldCharType="begin"/>
        </w:r>
        <w:r w:rsidR="0046192A">
          <w:rPr>
            <w:noProof/>
            <w:webHidden/>
          </w:rPr>
          <w:instrText xml:space="preserve"> PAGEREF _Toc44587462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682CE44C" w14:textId="332821ED" w:rsidR="0046192A" w:rsidRDefault="00EE1A12">
      <w:pPr>
        <w:pStyle w:val="TJ2"/>
        <w:rPr>
          <w:rFonts w:asciiTheme="minorHAnsi" w:eastAsiaTheme="minorEastAsia" w:hAnsiTheme="minorHAnsi" w:cstheme="minorBidi"/>
          <w:noProof/>
          <w:sz w:val="22"/>
          <w:szCs w:val="20"/>
          <w:lang w:eastAsia="zh-TW" w:bidi="hi-IN"/>
        </w:rPr>
      </w:pPr>
      <w:hyperlink w:anchor="_Toc44587463" w:history="1">
        <w:r w:rsidR="0046192A" w:rsidRPr="00492AF7">
          <w:rPr>
            <w:rStyle w:val="Hiperhivatkozs"/>
            <w:noProof/>
          </w:rPr>
          <w:t>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Transliteration Scheme</w:t>
        </w:r>
        <w:r w:rsidR="0046192A">
          <w:rPr>
            <w:noProof/>
            <w:webHidden/>
          </w:rPr>
          <w:tab/>
        </w:r>
        <w:r w:rsidR="0046192A">
          <w:rPr>
            <w:noProof/>
            <w:webHidden/>
          </w:rPr>
          <w:fldChar w:fldCharType="begin"/>
        </w:r>
        <w:r w:rsidR="0046192A">
          <w:rPr>
            <w:noProof/>
            <w:webHidden/>
          </w:rPr>
          <w:instrText xml:space="preserve"> PAGEREF _Toc44587463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F3711" w14:textId="102540C1" w:rsidR="0046192A" w:rsidRDefault="00EE1A12">
      <w:pPr>
        <w:pStyle w:val="TJ2"/>
        <w:rPr>
          <w:rFonts w:asciiTheme="minorHAnsi" w:eastAsiaTheme="minorEastAsia" w:hAnsiTheme="minorHAnsi" w:cstheme="minorBidi"/>
          <w:noProof/>
          <w:sz w:val="22"/>
          <w:szCs w:val="20"/>
          <w:lang w:eastAsia="zh-TW" w:bidi="hi-IN"/>
        </w:rPr>
      </w:pPr>
      <w:hyperlink w:anchor="_Toc44587464" w:history="1">
        <w:r w:rsidR="0046192A" w:rsidRPr="00492AF7">
          <w:rPr>
            <w:rStyle w:val="Hiperhivatkozs"/>
            <w:noProof/>
          </w:rPr>
          <w:t>2.4.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Case Sensitivity</w:t>
        </w:r>
        <w:r w:rsidR="0046192A">
          <w:rPr>
            <w:noProof/>
            <w:webHidden/>
          </w:rPr>
          <w:tab/>
        </w:r>
        <w:r w:rsidR="0046192A">
          <w:rPr>
            <w:noProof/>
            <w:webHidden/>
          </w:rPr>
          <w:fldChar w:fldCharType="begin"/>
        </w:r>
        <w:r w:rsidR="0046192A">
          <w:rPr>
            <w:noProof/>
            <w:webHidden/>
          </w:rPr>
          <w:instrText xml:space="preserve"> PAGEREF _Toc44587464 \h </w:instrText>
        </w:r>
        <w:r w:rsidR="0046192A">
          <w:rPr>
            <w:noProof/>
            <w:webHidden/>
          </w:rPr>
        </w:r>
        <w:r w:rsidR="0046192A">
          <w:rPr>
            <w:noProof/>
            <w:webHidden/>
          </w:rPr>
          <w:fldChar w:fldCharType="separate"/>
        </w:r>
        <w:r w:rsidR="0046192A">
          <w:rPr>
            <w:noProof/>
            <w:webHidden/>
          </w:rPr>
          <w:t>9</w:t>
        </w:r>
        <w:r w:rsidR="0046192A">
          <w:rPr>
            <w:noProof/>
            <w:webHidden/>
          </w:rPr>
          <w:fldChar w:fldCharType="end"/>
        </w:r>
      </w:hyperlink>
    </w:p>
    <w:p w14:paraId="1D303988" w14:textId="1704B6E1" w:rsidR="0046192A" w:rsidRDefault="00EE1A12">
      <w:pPr>
        <w:pStyle w:val="TJ3"/>
        <w:rPr>
          <w:rFonts w:asciiTheme="minorHAnsi" w:eastAsiaTheme="minorEastAsia" w:hAnsiTheme="minorHAnsi" w:cstheme="minorBidi"/>
          <w:noProof/>
          <w:sz w:val="22"/>
          <w:szCs w:val="20"/>
          <w:lang w:eastAsia="zh-TW" w:bidi="hi-IN"/>
        </w:rPr>
      </w:pPr>
      <w:hyperlink w:anchor="_Toc44587465" w:history="1">
        <w:r w:rsidR="0046192A" w:rsidRPr="00492AF7">
          <w:rPr>
            <w:rStyle w:val="Hiperhivatkozs"/>
            <w:noProof/>
          </w:rPr>
          <w:t>2.4.1.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A note on the use of uppercase for standalone vowels and consonants</w:t>
        </w:r>
        <w:r w:rsidR="0046192A">
          <w:rPr>
            <w:noProof/>
            <w:webHidden/>
          </w:rPr>
          <w:tab/>
        </w:r>
        <w:r w:rsidR="0046192A">
          <w:rPr>
            <w:noProof/>
            <w:webHidden/>
          </w:rPr>
          <w:fldChar w:fldCharType="begin"/>
        </w:r>
        <w:r w:rsidR="0046192A">
          <w:rPr>
            <w:noProof/>
            <w:webHidden/>
          </w:rPr>
          <w:instrText xml:space="preserve"> PAGEREF _Toc44587465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5E1BCC47" w14:textId="38EFDFF9" w:rsidR="0046192A" w:rsidRDefault="00EE1A12">
      <w:pPr>
        <w:pStyle w:val="TJ2"/>
        <w:rPr>
          <w:rFonts w:asciiTheme="minorHAnsi" w:eastAsiaTheme="minorEastAsia" w:hAnsiTheme="minorHAnsi" w:cstheme="minorBidi"/>
          <w:noProof/>
          <w:sz w:val="22"/>
          <w:szCs w:val="20"/>
          <w:lang w:eastAsia="zh-TW" w:bidi="hi-IN"/>
        </w:rPr>
      </w:pPr>
      <w:hyperlink w:anchor="_Toc44587466" w:history="1">
        <w:r w:rsidR="0046192A" w:rsidRPr="00492AF7">
          <w:rPr>
            <w:rStyle w:val="Hiperhivatkozs"/>
            <w:noProof/>
          </w:rPr>
          <w:t>2.5.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Disambiguation</w:t>
        </w:r>
        <w:r w:rsidR="0046192A">
          <w:rPr>
            <w:noProof/>
            <w:webHidden/>
          </w:rPr>
          <w:tab/>
        </w:r>
        <w:r w:rsidR="0046192A">
          <w:rPr>
            <w:noProof/>
            <w:webHidden/>
          </w:rPr>
          <w:fldChar w:fldCharType="begin"/>
        </w:r>
        <w:r w:rsidR="0046192A">
          <w:rPr>
            <w:noProof/>
            <w:webHidden/>
          </w:rPr>
          <w:instrText xml:space="preserve"> PAGEREF _Toc44587466 \h </w:instrText>
        </w:r>
        <w:r w:rsidR="0046192A">
          <w:rPr>
            <w:noProof/>
            <w:webHidden/>
          </w:rPr>
        </w:r>
        <w:r w:rsidR="0046192A">
          <w:rPr>
            <w:noProof/>
            <w:webHidden/>
          </w:rPr>
          <w:fldChar w:fldCharType="separate"/>
        </w:r>
        <w:r w:rsidR="0046192A">
          <w:rPr>
            <w:noProof/>
            <w:webHidden/>
          </w:rPr>
          <w:t>10</w:t>
        </w:r>
        <w:r w:rsidR="0046192A">
          <w:rPr>
            <w:noProof/>
            <w:webHidden/>
          </w:rPr>
          <w:fldChar w:fldCharType="end"/>
        </w:r>
      </w:hyperlink>
    </w:p>
    <w:p w14:paraId="6B78B0A2" w14:textId="1B475121" w:rsidR="0046192A" w:rsidRDefault="00EE1A12">
      <w:pPr>
        <w:pStyle w:val="TJ2"/>
        <w:rPr>
          <w:rFonts w:asciiTheme="minorHAnsi" w:eastAsiaTheme="minorEastAsia" w:hAnsiTheme="minorHAnsi" w:cstheme="minorBidi"/>
          <w:noProof/>
          <w:sz w:val="22"/>
          <w:szCs w:val="20"/>
          <w:lang w:eastAsia="zh-TW" w:bidi="hi-IN"/>
        </w:rPr>
      </w:pPr>
      <w:hyperlink w:anchor="_Toc44587467" w:history="1">
        <w:r w:rsidR="0046192A" w:rsidRPr="00492AF7">
          <w:rPr>
            <w:rStyle w:val="Hiperhivatkozs"/>
            <w:noProof/>
          </w:rPr>
          <w:t>2.6.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Additions for Text Analysis</w:t>
        </w:r>
        <w:r w:rsidR="0046192A">
          <w:rPr>
            <w:noProof/>
            <w:webHidden/>
          </w:rPr>
          <w:tab/>
        </w:r>
        <w:r w:rsidR="0046192A">
          <w:rPr>
            <w:noProof/>
            <w:webHidden/>
          </w:rPr>
          <w:fldChar w:fldCharType="begin"/>
        </w:r>
        <w:r w:rsidR="0046192A">
          <w:rPr>
            <w:noProof/>
            <w:webHidden/>
          </w:rPr>
          <w:instrText xml:space="preserve"> PAGEREF _Toc44587467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101D25D3" w14:textId="11D699A0" w:rsidR="0046192A" w:rsidRDefault="00EE1A12">
      <w:pPr>
        <w:pStyle w:val="TJ3"/>
        <w:rPr>
          <w:rFonts w:asciiTheme="minorHAnsi" w:eastAsiaTheme="minorEastAsia" w:hAnsiTheme="minorHAnsi" w:cstheme="minorBidi"/>
          <w:noProof/>
          <w:sz w:val="22"/>
          <w:szCs w:val="20"/>
          <w:lang w:eastAsia="zh-TW" w:bidi="hi-IN"/>
        </w:rPr>
      </w:pPr>
      <w:hyperlink w:anchor="_Toc44587468" w:history="1">
        <w:r w:rsidR="0046192A" w:rsidRPr="00492AF7">
          <w:rPr>
            <w:rStyle w:val="Hiperhivatkozs"/>
            <w:noProof/>
          </w:rPr>
          <w:t>2.6.1.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spaces for word segmentation</w:t>
        </w:r>
        <w:r w:rsidR="0046192A">
          <w:rPr>
            <w:noProof/>
            <w:webHidden/>
          </w:rPr>
          <w:tab/>
        </w:r>
        <w:r w:rsidR="0046192A">
          <w:rPr>
            <w:noProof/>
            <w:webHidden/>
          </w:rPr>
          <w:fldChar w:fldCharType="begin"/>
        </w:r>
        <w:r w:rsidR="0046192A">
          <w:rPr>
            <w:noProof/>
            <w:webHidden/>
          </w:rPr>
          <w:instrText xml:space="preserve"> PAGEREF _Toc44587468 \h </w:instrText>
        </w:r>
        <w:r w:rsidR="0046192A">
          <w:rPr>
            <w:noProof/>
            <w:webHidden/>
          </w:rPr>
        </w:r>
        <w:r w:rsidR="0046192A">
          <w:rPr>
            <w:noProof/>
            <w:webHidden/>
          </w:rPr>
          <w:fldChar w:fldCharType="separate"/>
        </w:r>
        <w:r w:rsidR="0046192A">
          <w:rPr>
            <w:noProof/>
            <w:webHidden/>
          </w:rPr>
          <w:t>11</w:t>
        </w:r>
        <w:r w:rsidR="0046192A">
          <w:rPr>
            <w:noProof/>
            <w:webHidden/>
          </w:rPr>
          <w:fldChar w:fldCharType="end"/>
        </w:r>
      </w:hyperlink>
    </w:p>
    <w:p w14:paraId="4940C394" w14:textId="0457F46D" w:rsidR="0046192A" w:rsidRDefault="00EE1A12">
      <w:pPr>
        <w:pStyle w:val="TJ3"/>
        <w:rPr>
          <w:rFonts w:asciiTheme="minorHAnsi" w:eastAsiaTheme="minorEastAsia" w:hAnsiTheme="minorHAnsi" w:cstheme="minorBidi"/>
          <w:noProof/>
          <w:sz w:val="22"/>
          <w:szCs w:val="20"/>
          <w:lang w:eastAsia="zh-TW" w:bidi="hi-IN"/>
        </w:rPr>
      </w:pPr>
      <w:hyperlink w:anchor="_Toc44587469" w:history="1">
        <w:r w:rsidR="0046192A" w:rsidRPr="00492AF7">
          <w:rPr>
            <w:rStyle w:val="Hiperhivatkozs"/>
            <w:noProof/>
          </w:rPr>
          <w:t>2.6.2.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Editorial hyphenation</w:t>
        </w:r>
        <w:r w:rsidR="0046192A">
          <w:rPr>
            <w:noProof/>
            <w:webHidden/>
          </w:rPr>
          <w:tab/>
        </w:r>
        <w:r w:rsidR="0046192A">
          <w:rPr>
            <w:noProof/>
            <w:webHidden/>
          </w:rPr>
          <w:fldChar w:fldCharType="begin"/>
        </w:r>
        <w:r w:rsidR="0046192A">
          <w:rPr>
            <w:noProof/>
            <w:webHidden/>
          </w:rPr>
          <w:instrText xml:space="preserve"> PAGEREF _Toc44587469 \h </w:instrText>
        </w:r>
        <w:r w:rsidR="0046192A">
          <w:rPr>
            <w:noProof/>
            <w:webHidden/>
          </w:rPr>
        </w:r>
        <w:r w:rsidR="0046192A">
          <w:rPr>
            <w:noProof/>
            <w:webHidden/>
          </w:rPr>
          <w:fldChar w:fldCharType="separate"/>
        </w:r>
        <w:r w:rsidR="0046192A">
          <w:rPr>
            <w:noProof/>
            <w:webHidden/>
          </w:rPr>
          <w:t>12</w:t>
        </w:r>
        <w:r w:rsidR="0046192A">
          <w:rPr>
            <w:noProof/>
            <w:webHidden/>
          </w:rPr>
          <w:fldChar w:fldCharType="end"/>
        </w:r>
      </w:hyperlink>
    </w:p>
    <w:p w14:paraId="549BD9E2" w14:textId="28C57C55" w:rsidR="0046192A" w:rsidRDefault="00EE1A12">
      <w:pPr>
        <w:pStyle w:val="TJ3"/>
        <w:rPr>
          <w:rFonts w:asciiTheme="minorHAnsi" w:eastAsiaTheme="minorEastAsia" w:hAnsiTheme="minorHAnsi" w:cstheme="minorBidi"/>
          <w:noProof/>
          <w:sz w:val="22"/>
          <w:szCs w:val="20"/>
          <w:lang w:eastAsia="zh-TW" w:bidi="hi-IN"/>
        </w:rPr>
      </w:pPr>
      <w:hyperlink w:anchor="_Toc44587470" w:history="1">
        <w:r w:rsidR="0046192A" w:rsidRPr="00492AF7">
          <w:rPr>
            <w:rStyle w:val="Hiperhivatkozs"/>
            <w:noProof/>
          </w:rPr>
          <w:t>2.6.3.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w:t>
        </w:r>
        <w:r w:rsidR="0046192A" w:rsidRPr="00492AF7">
          <w:rPr>
            <w:rStyle w:val="Hiperhivatkozs"/>
            <w:i/>
            <w:noProof/>
          </w:rPr>
          <w:t>avagraha</w:t>
        </w:r>
        <w:r w:rsidR="0046192A">
          <w:rPr>
            <w:noProof/>
            <w:webHidden/>
          </w:rPr>
          <w:tab/>
        </w:r>
        <w:r w:rsidR="0046192A">
          <w:rPr>
            <w:noProof/>
            <w:webHidden/>
          </w:rPr>
          <w:fldChar w:fldCharType="begin"/>
        </w:r>
        <w:r w:rsidR="0046192A">
          <w:rPr>
            <w:noProof/>
            <w:webHidden/>
          </w:rPr>
          <w:instrText xml:space="preserve"> PAGEREF _Toc44587470 \h </w:instrText>
        </w:r>
        <w:r w:rsidR="0046192A">
          <w:rPr>
            <w:noProof/>
            <w:webHidden/>
          </w:rPr>
        </w:r>
        <w:r w:rsidR="0046192A">
          <w:rPr>
            <w:noProof/>
            <w:webHidden/>
          </w:rPr>
          <w:fldChar w:fldCharType="separate"/>
        </w:r>
        <w:r w:rsidR="0046192A">
          <w:rPr>
            <w:noProof/>
            <w:webHidden/>
          </w:rPr>
          <w:t>13</w:t>
        </w:r>
        <w:r w:rsidR="0046192A">
          <w:rPr>
            <w:noProof/>
            <w:webHidden/>
          </w:rPr>
          <w:fldChar w:fldCharType="end"/>
        </w:r>
      </w:hyperlink>
    </w:p>
    <w:p w14:paraId="7A029A20" w14:textId="132A0054" w:rsidR="0046192A" w:rsidRDefault="00EE1A12">
      <w:pPr>
        <w:pStyle w:val="TJ3"/>
        <w:rPr>
          <w:rFonts w:asciiTheme="minorHAnsi" w:eastAsiaTheme="minorEastAsia" w:hAnsiTheme="minorHAnsi" w:cstheme="minorBidi"/>
          <w:noProof/>
          <w:sz w:val="22"/>
          <w:szCs w:val="20"/>
          <w:lang w:eastAsia="zh-TW" w:bidi="hi-IN"/>
        </w:rPr>
      </w:pPr>
      <w:hyperlink w:anchor="_Toc44587471" w:history="1">
        <w:r w:rsidR="0046192A" w:rsidRPr="00492AF7">
          <w:rPr>
            <w:rStyle w:val="Hiperhivatkozs"/>
            <w:noProof/>
          </w:rPr>
          <w:t>2.6.4.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Representation of elided overshort final </w:t>
        </w:r>
        <w:r w:rsidR="0046192A" w:rsidRPr="00492AF7">
          <w:rPr>
            <w:rStyle w:val="Hiperhivatkozs"/>
            <w:i/>
            <w:noProof/>
          </w:rPr>
          <w:t>u</w:t>
        </w:r>
        <w:r w:rsidR="0046192A" w:rsidRPr="00492AF7">
          <w:rPr>
            <w:rStyle w:val="Hiperhivatkozs"/>
            <w:noProof/>
          </w:rPr>
          <w:t xml:space="preserve"> in Tamil</w:t>
        </w:r>
        <w:r w:rsidR="0046192A">
          <w:rPr>
            <w:noProof/>
            <w:webHidden/>
          </w:rPr>
          <w:tab/>
        </w:r>
        <w:r w:rsidR="0046192A">
          <w:rPr>
            <w:noProof/>
            <w:webHidden/>
          </w:rPr>
          <w:fldChar w:fldCharType="begin"/>
        </w:r>
        <w:r w:rsidR="0046192A">
          <w:rPr>
            <w:noProof/>
            <w:webHidden/>
          </w:rPr>
          <w:instrText xml:space="preserve"> PAGEREF _Toc44587471 \h </w:instrText>
        </w:r>
        <w:r w:rsidR="0046192A">
          <w:rPr>
            <w:noProof/>
            <w:webHidden/>
          </w:rPr>
        </w:r>
        <w:r w:rsidR="0046192A">
          <w:rPr>
            <w:noProof/>
            <w:webHidden/>
          </w:rPr>
          <w:fldChar w:fldCharType="separate"/>
        </w:r>
        <w:r w:rsidR="0046192A">
          <w:rPr>
            <w:noProof/>
            <w:webHidden/>
          </w:rPr>
          <w:t>14</w:t>
        </w:r>
        <w:r w:rsidR="0046192A">
          <w:rPr>
            <w:noProof/>
            <w:webHidden/>
          </w:rPr>
          <w:fldChar w:fldCharType="end"/>
        </w:r>
      </w:hyperlink>
    </w:p>
    <w:p w14:paraId="50DFB476" w14:textId="4506C65B" w:rsidR="0046192A" w:rsidRDefault="00EE1A12">
      <w:pPr>
        <w:pStyle w:val="TJ1"/>
        <w:rPr>
          <w:rFonts w:asciiTheme="minorHAnsi" w:eastAsiaTheme="minorEastAsia" w:hAnsiTheme="minorHAnsi" w:cstheme="minorBidi"/>
          <w:b w:val="0"/>
          <w:noProof/>
          <w:szCs w:val="20"/>
          <w:lang w:eastAsia="zh-TW" w:bidi="hi-IN"/>
        </w:rPr>
      </w:pPr>
      <w:hyperlink w:anchor="_Toc44587472" w:history="1">
        <w:r w:rsidR="0046192A" w:rsidRPr="00492AF7">
          <w:rPr>
            <w:rStyle w:val="Hiperhivatkozs"/>
            <w:noProof/>
          </w:rPr>
          <w:t>3.</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Alphabetic Characters</w:t>
        </w:r>
        <w:r w:rsidR="0046192A">
          <w:rPr>
            <w:noProof/>
            <w:webHidden/>
          </w:rPr>
          <w:tab/>
        </w:r>
        <w:r w:rsidR="0046192A">
          <w:rPr>
            <w:noProof/>
            <w:webHidden/>
          </w:rPr>
          <w:fldChar w:fldCharType="begin"/>
        </w:r>
        <w:r w:rsidR="0046192A">
          <w:rPr>
            <w:noProof/>
            <w:webHidden/>
          </w:rPr>
          <w:instrText xml:space="preserve"> PAGEREF _Toc44587472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311AF001" w14:textId="4E3D10A8" w:rsidR="0046192A" w:rsidRDefault="00EE1A12">
      <w:pPr>
        <w:pStyle w:val="TJ2"/>
        <w:rPr>
          <w:rFonts w:asciiTheme="minorHAnsi" w:eastAsiaTheme="minorEastAsia" w:hAnsiTheme="minorHAnsi" w:cstheme="minorBidi"/>
          <w:noProof/>
          <w:sz w:val="22"/>
          <w:szCs w:val="20"/>
          <w:lang w:eastAsia="zh-TW" w:bidi="hi-IN"/>
        </w:rPr>
      </w:pPr>
      <w:hyperlink w:anchor="_Toc44587473" w:history="1">
        <w:r w:rsidR="0046192A" w:rsidRPr="00492AF7">
          <w:rPr>
            <w:rStyle w:val="Hiperhivatkozs"/>
            <w:noProof/>
          </w:rPr>
          <w:t>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Some Special Characters</w:t>
        </w:r>
        <w:r w:rsidR="0046192A">
          <w:rPr>
            <w:noProof/>
            <w:webHidden/>
          </w:rPr>
          <w:tab/>
        </w:r>
        <w:r w:rsidR="0046192A">
          <w:rPr>
            <w:noProof/>
            <w:webHidden/>
          </w:rPr>
          <w:fldChar w:fldCharType="begin"/>
        </w:r>
        <w:r w:rsidR="0046192A">
          <w:rPr>
            <w:noProof/>
            <w:webHidden/>
          </w:rPr>
          <w:instrText xml:space="preserve"> PAGEREF _Toc44587473 \h </w:instrText>
        </w:r>
        <w:r w:rsidR="0046192A">
          <w:rPr>
            <w:noProof/>
            <w:webHidden/>
          </w:rPr>
        </w:r>
        <w:r w:rsidR="0046192A">
          <w:rPr>
            <w:noProof/>
            <w:webHidden/>
          </w:rPr>
          <w:fldChar w:fldCharType="separate"/>
        </w:r>
        <w:r w:rsidR="0046192A">
          <w:rPr>
            <w:noProof/>
            <w:webHidden/>
          </w:rPr>
          <w:t>15</w:t>
        </w:r>
        <w:r w:rsidR="0046192A">
          <w:rPr>
            <w:noProof/>
            <w:webHidden/>
          </w:rPr>
          <w:fldChar w:fldCharType="end"/>
        </w:r>
      </w:hyperlink>
    </w:p>
    <w:p w14:paraId="717627BC" w14:textId="1283D994" w:rsidR="0046192A" w:rsidRDefault="00EE1A12">
      <w:pPr>
        <w:pStyle w:val="TJ2"/>
        <w:rPr>
          <w:rFonts w:asciiTheme="minorHAnsi" w:eastAsiaTheme="minorEastAsia" w:hAnsiTheme="minorHAnsi" w:cstheme="minorBidi"/>
          <w:noProof/>
          <w:sz w:val="22"/>
          <w:szCs w:val="20"/>
          <w:lang w:eastAsia="zh-TW" w:bidi="hi-IN"/>
        </w:rPr>
      </w:pPr>
      <w:hyperlink w:anchor="_Toc44587474" w:history="1">
        <w:r w:rsidR="0046192A" w:rsidRPr="00492AF7">
          <w:rPr>
            <w:rStyle w:val="Hiperhivatkozs"/>
            <w:noProof/>
          </w:rPr>
          <w:t>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Long and Short </w:t>
        </w:r>
        <w:r w:rsidR="0046192A" w:rsidRPr="00492AF7">
          <w:rPr>
            <w:rStyle w:val="Hiperhivatkozs"/>
            <w:rFonts w:eastAsia="Gentium"/>
            <w:noProof/>
          </w:rPr>
          <w:t>e and o</w:t>
        </w:r>
        <w:r w:rsidR="0046192A">
          <w:rPr>
            <w:noProof/>
            <w:webHidden/>
          </w:rPr>
          <w:tab/>
        </w:r>
        <w:r w:rsidR="0046192A">
          <w:rPr>
            <w:noProof/>
            <w:webHidden/>
          </w:rPr>
          <w:fldChar w:fldCharType="begin"/>
        </w:r>
        <w:r w:rsidR="0046192A">
          <w:rPr>
            <w:noProof/>
            <w:webHidden/>
          </w:rPr>
          <w:instrText xml:space="preserve"> PAGEREF _Toc44587474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5CDF3B2D" w14:textId="6EB0D9DC" w:rsidR="0046192A" w:rsidRDefault="00EE1A12">
      <w:pPr>
        <w:pStyle w:val="TJ2"/>
        <w:rPr>
          <w:rFonts w:asciiTheme="minorHAnsi" w:eastAsiaTheme="minorEastAsia" w:hAnsiTheme="minorHAnsi" w:cstheme="minorBidi"/>
          <w:noProof/>
          <w:sz w:val="22"/>
          <w:szCs w:val="20"/>
          <w:lang w:eastAsia="zh-TW" w:bidi="hi-IN"/>
        </w:rPr>
      </w:pPr>
      <w:hyperlink w:anchor="_Toc44587475" w:history="1">
        <w:r w:rsidR="0046192A" w:rsidRPr="00492AF7">
          <w:rPr>
            <w:rStyle w:val="Hiperhivatkozs"/>
            <w:noProof/>
          </w:rPr>
          <w:t>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Special Glyph Forms and Compositions</w:t>
        </w:r>
        <w:r w:rsidR="0046192A">
          <w:rPr>
            <w:noProof/>
            <w:webHidden/>
          </w:rPr>
          <w:tab/>
        </w:r>
        <w:r w:rsidR="0046192A">
          <w:rPr>
            <w:noProof/>
            <w:webHidden/>
          </w:rPr>
          <w:fldChar w:fldCharType="begin"/>
        </w:r>
        <w:r w:rsidR="0046192A">
          <w:rPr>
            <w:noProof/>
            <w:webHidden/>
          </w:rPr>
          <w:instrText xml:space="preserve"> PAGEREF _Toc44587475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7AEE0C21" w14:textId="2E678D94" w:rsidR="0046192A" w:rsidRDefault="00EE1A12">
      <w:pPr>
        <w:pStyle w:val="TJ3"/>
        <w:rPr>
          <w:rFonts w:asciiTheme="minorHAnsi" w:eastAsiaTheme="minorEastAsia" w:hAnsiTheme="minorHAnsi" w:cstheme="minorBidi"/>
          <w:noProof/>
          <w:sz w:val="22"/>
          <w:szCs w:val="20"/>
          <w:lang w:eastAsia="zh-TW" w:bidi="hi-IN"/>
        </w:rPr>
      </w:pPr>
      <w:hyperlink w:anchor="_Toc44587476" w:history="1">
        <w:r w:rsidR="0046192A" w:rsidRPr="00492AF7">
          <w:rPr>
            <w:rStyle w:val="Hiperhivatkozs"/>
            <w:noProof/>
          </w:rPr>
          <w:t>3.3.1.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special simplex characters</w:t>
        </w:r>
        <w:r w:rsidR="0046192A">
          <w:rPr>
            <w:noProof/>
            <w:webHidden/>
          </w:rPr>
          <w:tab/>
        </w:r>
        <w:r w:rsidR="0046192A">
          <w:rPr>
            <w:noProof/>
            <w:webHidden/>
          </w:rPr>
          <w:fldChar w:fldCharType="begin"/>
        </w:r>
        <w:r w:rsidR="0046192A">
          <w:rPr>
            <w:noProof/>
            <w:webHidden/>
          </w:rPr>
          <w:instrText xml:space="preserve"> PAGEREF _Toc44587476 \h </w:instrText>
        </w:r>
        <w:r w:rsidR="0046192A">
          <w:rPr>
            <w:noProof/>
            <w:webHidden/>
          </w:rPr>
        </w:r>
        <w:r w:rsidR="0046192A">
          <w:rPr>
            <w:noProof/>
            <w:webHidden/>
          </w:rPr>
          <w:fldChar w:fldCharType="separate"/>
        </w:r>
        <w:r w:rsidR="0046192A">
          <w:rPr>
            <w:noProof/>
            <w:webHidden/>
          </w:rPr>
          <w:t>16</w:t>
        </w:r>
        <w:r w:rsidR="0046192A">
          <w:rPr>
            <w:noProof/>
            <w:webHidden/>
          </w:rPr>
          <w:fldChar w:fldCharType="end"/>
        </w:r>
      </w:hyperlink>
    </w:p>
    <w:p w14:paraId="19544594" w14:textId="3E87F4E8" w:rsidR="0046192A" w:rsidRDefault="00EE1A12">
      <w:pPr>
        <w:pStyle w:val="TJ3"/>
        <w:rPr>
          <w:rFonts w:asciiTheme="minorHAnsi" w:eastAsiaTheme="minorEastAsia" w:hAnsiTheme="minorHAnsi" w:cstheme="minorBidi"/>
          <w:noProof/>
          <w:sz w:val="22"/>
          <w:szCs w:val="20"/>
          <w:lang w:eastAsia="zh-TW" w:bidi="hi-IN"/>
        </w:rPr>
      </w:pPr>
      <w:hyperlink w:anchor="_Toc44587477" w:history="1">
        <w:r w:rsidR="0046192A" w:rsidRPr="00492AF7">
          <w:rPr>
            <w:rStyle w:val="Hiperhivatkozs"/>
            <w:noProof/>
          </w:rPr>
          <w:t>3.3.2.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Final consonants as complex characters involving a zero vowel marker</w:t>
        </w:r>
        <w:r w:rsidR="0046192A">
          <w:rPr>
            <w:noProof/>
            <w:webHidden/>
          </w:rPr>
          <w:tab/>
        </w:r>
        <w:r w:rsidR="0046192A">
          <w:rPr>
            <w:noProof/>
            <w:webHidden/>
          </w:rPr>
          <w:fldChar w:fldCharType="begin"/>
        </w:r>
        <w:r w:rsidR="0046192A">
          <w:rPr>
            <w:noProof/>
            <w:webHidden/>
          </w:rPr>
          <w:instrText xml:space="preserve"> PAGEREF _Toc44587477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50FDEE58" w14:textId="0D41F8A4" w:rsidR="0046192A" w:rsidRDefault="00EE1A12">
      <w:pPr>
        <w:pStyle w:val="TJ3"/>
        <w:rPr>
          <w:rFonts w:asciiTheme="minorHAnsi" w:eastAsiaTheme="minorEastAsia" w:hAnsiTheme="minorHAnsi" w:cstheme="minorBidi"/>
          <w:noProof/>
          <w:sz w:val="22"/>
          <w:szCs w:val="20"/>
          <w:lang w:eastAsia="zh-TW" w:bidi="hi-IN"/>
        </w:rPr>
      </w:pPr>
      <w:hyperlink w:anchor="_Toc44587478" w:history="1">
        <w:r w:rsidR="0046192A" w:rsidRPr="00492AF7">
          <w:rPr>
            <w:rStyle w:val="Hiperhivatkozs"/>
            <w:noProof/>
          </w:rPr>
          <w:t>3.3.3.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special simplex characters</w:t>
        </w:r>
        <w:r w:rsidR="0046192A">
          <w:rPr>
            <w:noProof/>
            <w:webHidden/>
          </w:rPr>
          <w:tab/>
        </w:r>
        <w:r w:rsidR="0046192A">
          <w:rPr>
            <w:noProof/>
            <w:webHidden/>
          </w:rPr>
          <w:fldChar w:fldCharType="begin"/>
        </w:r>
        <w:r w:rsidR="0046192A">
          <w:rPr>
            <w:noProof/>
            <w:webHidden/>
          </w:rPr>
          <w:instrText xml:space="preserve"> PAGEREF _Toc44587478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38AD8CEC" w14:textId="24D69B76" w:rsidR="0046192A" w:rsidRDefault="00EE1A12">
      <w:pPr>
        <w:pStyle w:val="TJ3"/>
        <w:rPr>
          <w:rFonts w:asciiTheme="minorHAnsi" w:eastAsiaTheme="minorEastAsia" w:hAnsiTheme="minorHAnsi" w:cstheme="minorBidi"/>
          <w:noProof/>
          <w:sz w:val="22"/>
          <w:szCs w:val="20"/>
          <w:lang w:eastAsia="zh-TW" w:bidi="hi-IN"/>
        </w:rPr>
      </w:pPr>
      <w:hyperlink w:anchor="_Toc44587479" w:history="1">
        <w:r w:rsidR="0046192A" w:rsidRPr="00492AF7">
          <w:rPr>
            <w:rStyle w:val="Hiperhivatkozs"/>
            <w:noProof/>
          </w:rPr>
          <w:t>3.3.4.</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Independent vowels as complex characters involving a “vowel support”</w:t>
        </w:r>
        <w:r w:rsidR="0046192A">
          <w:rPr>
            <w:noProof/>
            <w:webHidden/>
          </w:rPr>
          <w:tab/>
        </w:r>
        <w:r w:rsidR="0046192A">
          <w:rPr>
            <w:noProof/>
            <w:webHidden/>
          </w:rPr>
          <w:fldChar w:fldCharType="begin"/>
        </w:r>
        <w:r w:rsidR="0046192A">
          <w:rPr>
            <w:noProof/>
            <w:webHidden/>
          </w:rPr>
          <w:instrText xml:space="preserve"> PAGEREF _Toc44587479 \h </w:instrText>
        </w:r>
        <w:r w:rsidR="0046192A">
          <w:rPr>
            <w:noProof/>
            <w:webHidden/>
          </w:rPr>
        </w:r>
        <w:r w:rsidR="0046192A">
          <w:rPr>
            <w:noProof/>
            <w:webHidden/>
          </w:rPr>
          <w:fldChar w:fldCharType="separate"/>
        </w:r>
        <w:r w:rsidR="0046192A">
          <w:rPr>
            <w:noProof/>
            <w:webHidden/>
          </w:rPr>
          <w:t>17</w:t>
        </w:r>
        <w:r w:rsidR="0046192A">
          <w:rPr>
            <w:noProof/>
            <w:webHidden/>
          </w:rPr>
          <w:fldChar w:fldCharType="end"/>
        </w:r>
      </w:hyperlink>
    </w:p>
    <w:p w14:paraId="7504033C" w14:textId="7AC0A193" w:rsidR="0046192A" w:rsidRDefault="00EE1A12">
      <w:pPr>
        <w:pStyle w:val="TJ3"/>
        <w:rPr>
          <w:rFonts w:asciiTheme="minorHAnsi" w:eastAsiaTheme="minorEastAsia" w:hAnsiTheme="minorHAnsi" w:cstheme="minorBidi"/>
          <w:noProof/>
          <w:sz w:val="22"/>
          <w:szCs w:val="20"/>
          <w:lang w:eastAsia="zh-TW" w:bidi="hi-IN"/>
        </w:rPr>
      </w:pPr>
      <w:hyperlink w:anchor="_Toc44587480" w:history="1">
        <w:r w:rsidR="0046192A" w:rsidRPr="00492AF7">
          <w:rPr>
            <w:rStyle w:val="Hiperhivatkozs"/>
            <w:noProof/>
          </w:rPr>
          <w:t>3.3.5.</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Multiple vowel markers within an </w:t>
        </w:r>
        <w:r w:rsidR="0046192A" w:rsidRPr="00492AF7">
          <w:rPr>
            <w:rStyle w:val="Hiperhivatkozs"/>
            <w:i/>
            <w:noProof/>
          </w:rPr>
          <w:t>akṣara</w:t>
        </w:r>
        <w:r w:rsidR="0046192A">
          <w:rPr>
            <w:noProof/>
            <w:webHidden/>
          </w:rPr>
          <w:tab/>
        </w:r>
        <w:r w:rsidR="0046192A">
          <w:rPr>
            <w:noProof/>
            <w:webHidden/>
          </w:rPr>
          <w:fldChar w:fldCharType="begin"/>
        </w:r>
        <w:r w:rsidR="0046192A">
          <w:rPr>
            <w:noProof/>
            <w:webHidden/>
          </w:rPr>
          <w:instrText xml:space="preserve"> PAGEREF _Toc44587480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35FD1C45" w14:textId="61CF16F2" w:rsidR="0046192A" w:rsidRDefault="00EE1A12">
      <w:pPr>
        <w:pStyle w:val="TJ3"/>
        <w:rPr>
          <w:rFonts w:asciiTheme="minorHAnsi" w:eastAsiaTheme="minorEastAsia" w:hAnsiTheme="minorHAnsi" w:cstheme="minorBidi"/>
          <w:noProof/>
          <w:sz w:val="22"/>
          <w:szCs w:val="20"/>
          <w:lang w:eastAsia="zh-TW" w:bidi="hi-IN"/>
        </w:rPr>
      </w:pPr>
      <w:hyperlink w:anchor="_Toc44587481" w:history="1">
        <w:r w:rsidR="0046192A" w:rsidRPr="00492AF7">
          <w:rPr>
            <w:rStyle w:val="Hiperhivatkozs"/>
            <w:noProof/>
          </w:rPr>
          <w:t>3.3.6.</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Repurposed vowel markers</w:t>
        </w:r>
        <w:r w:rsidR="0046192A">
          <w:rPr>
            <w:noProof/>
            <w:webHidden/>
          </w:rPr>
          <w:tab/>
        </w:r>
        <w:r w:rsidR="0046192A">
          <w:rPr>
            <w:noProof/>
            <w:webHidden/>
          </w:rPr>
          <w:fldChar w:fldCharType="begin"/>
        </w:r>
        <w:r w:rsidR="0046192A">
          <w:rPr>
            <w:noProof/>
            <w:webHidden/>
          </w:rPr>
          <w:instrText xml:space="preserve"> PAGEREF _Toc44587481 \h </w:instrText>
        </w:r>
        <w:r w:rsidR="0046192A">
          <w:rPr>
            <w:noProof/>
            <w:webHidden/>
          </w:rPr>
        </w:r>
        <w:r w:rsidR="0046192A">
          <w:rPr>
            <w:noProof/>
            <w:webHidden/>
          </w:rPr>
          <w:fldChar w:fldCharType="separate"/>
        </w:r>
        <w:r w:rsidR="0046192A">
          <w:rPr>
            <w:noProof/>
            <w:webHidden/>
          </w:rPr>
          <w:t>19</w:t>
        </w:r>
        <w:r w:rsidR="0046192A">
          <w:rPr>
            <w:noProof/>
            <w:webHidden/>
          </w:rPr>
          <w:fldChar w:fldCharType="end"/>
        </w:r>
      </w:hyperlink>
    </w:p>
    <w:p w14:paraId="4A324620" w14:textId="634FFCCE" w:rsidR="0046192A" w:rsidRDefault="00EE1A12">
      <w:pPr>
        <w:pStyle w:val="TJ3"/>
        <w:rPr>
          <w:rFonts w:asciiTheme="minorHAnsi" w:eastAsiaTheme="minorEastAsia" w:hAnsiTheme="minorHAnsi" w:cstheme="minorBidi"/>
          <w:noProof/>
          <w:sz w:val="22"/>
          <w:szCs w:val="20"/>
          <w:lang w:eastAsia="zh-TW" w:bidi="hi-IN"/>
        </w:rPr>
      </w:pPr>
      <w:hyperlink w:anchor="_Toc44587482" w:history="1">
        <w:r w:rsidR="0046192A" w:rsidRPr="00492AF7">
          <w:rPr>
            <w:rStyle w:val="Hiperhivatkozs"/>
            <w:noProof/>
          </w:rPr>
          <w:t>3.3.7.</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Short vowel written where a corresponding long vowel is expected</w:t>
        </w:r>
        <w:r w:rsidR="0046192A">
          <w:rPr>
            <w:noProof/>
            <w:webHidden/>
          </w:rPr>
          <w:tab/>
        </w:r>
        <w:r w:rsidR="0046192A">
          <w:rPr>
            <w:noProof/>
            <w:webHidden/>
          </w:rPr>
          <w:fldChar w:fldCharType="begin"/>
        </w:r>
        <w:r w:rsidR="0046192A">
          <w:rPr>
            <w:noProof/>
            <w:webHidden/>
          </w:rPr>
          <w:instrText xml:space="preserve"> PAGEREF _Toc44587482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05B92946" w14:textId="02F7C99A" w:rsidR="0046192A" w:rsidRDefault="00EE1A12">
      <w:pPr>
        <w:pStyle w:val="TJ3"/>
        <w:rPr>
          <w:rFonts w:asciiTheme="minorHAnsi" w:eastAsiaTheme="minorEastAsia" w:hAnsiTheme="minorHAnsi" w:cstheme="minorBidi"/>
          <w:noProof/>
          <w:sz w:val="22"/>
          <w:szCs w:val="20"/>
          <w:lang w:eastAsia="zh-TW" w:bidi="hi-IN"/>
        </w:rPr>
      </w:pPr>
      <w:hyperlink w:anchor="_Toc44587483" w:history="1">
        <w:r w:rsidR="0046192A" w:rsidRPr="00492AF7">
          <w:rPr>
            <w:rStyle w:val="Hiperhivatkozs"/>
            <w:noProof/>
          </w:rPr>
          <w:t>3.3.8.</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Unusually composed complex characters</w:t>
        </w:r>
        <w:r w:rsidR="0046192A">
          <w:rPr>
            <w:noProof/>
            <w:webHidden/>
          </w:rPr>
          <w:tab/>
        </w:r>
        <w:r w:rsidR="0046192A">
          <w:rPr>
            <w:noProof/>
            <w:webHidden/>
          </w:rPr>
          <w:fldChar w:fldCharType="begin"/>
        </w:r>
        <w:r w:rsidR="0046192A">
          <w:rPr>
            <w:noProof/>
            <w:webHidden/>
          </w:rPr>
          <w:instrText xml:space="preserve"> PAGEREF _Toc44587483 \h </w:instrText>
        </w:r>
        <w:r w:rsidR="0046192A">
          <w:rPr>
            <w:noProof/>
            <w:webHidden/>
          </w:rPr>
        </w:r>
        <w:r w:rsidR="0046192A">
          <w:rPr>
            <w:noProof/>
            <w:webHidden/>
          </w:rPr>
          <w:fldChar w:fldCharType="separate"/>
        </w:r>
        <w:r w:rsidR="0046192A">
          <w:rPr>
            <w:noProof/>
            <w:webHidden/>
          </w:rPr>
          <w:t>20</w:t>
        </w:r>
        <w:r w:rsidR="0046192A">
          <w:rPr>
            <w:noProof/>
            <w:webHidden/>
          </w:rPr>
          <w:fldChar w:fldCharType="end"/>
        </w:r>
      </w:hyperlink>
    </w:p>
    <w:p w14:paraId="2B710845" w14:textId="7F2858F8" w:rsidR="0046192A" w:rsidRDefault="00EE1A12">
      <w:pPr>
        <w:pStyle w:val="TJ3"/>
        <w:rPr>
          <w:rFonts w:asciiTheme="minorHAnsi" w:eastAsiaTheme="minorEastAsia" w:hAnsiTheme="minorHAnsi" w:cstheme="minorBidi"/>
          <w:noProof/>
          <w:sz w:val="22"/>
          <w:szCs w:val="20"/>
          <w:lang w:eastAsia="zh-TW" w:bidi="hi-IN"/>
        </w:rPr>
      </w:pPr>
      <w:hyperlink w:anchor="_Toc44587484" w:history="1">
        <w:r w:rsidR="0046192A" w:rsidRPr="00492AF7">
          <w:rPr>
            <w:rStyle w:val="Hiperhivatkozs"/>
            <w:noProof/>
          </w:rPr>
          <w:t>3.3.9.</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Characters with alternative or optional phonemic values</w:t>
        </w:r>
        <w:r w:rsidR="0046192A">
          <w:rPr>
            <w:noProof/>
            <w:webHidden/>
          </w:rPr>
          <w:tab/>
        </w:r>
        <w:r w:rsidR="0046192A">
          <w:rPr>
            <w:noProof/>
            <w:webHidden/>
          </w:rPr>
          <w:fldChar w:fldCharType="begin"/>
        </w:r>
        <w:r w:rsidR="0046192A">
          <w:rPr>
            <w:noProof/>
            <w:webHidden/>
          </w:rPr>
          <w:instrText xml:space="preserve"> PAGEREF _Toc44587484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2A570E7E" w14:textId="359D1615" w:rsidR="0046192A" w:rsidRDefault="00EE1A12">
      <w:pPr>
        <w:pStyle w:val="TJ3"/>
        <w:rPr>
          <w:rFonts w:asciiTheme="minorHAnsi" w:eastAsiaTheme="minorEastAsia" w:hAnsiTheme="minorHAnsi" w:cstheme="minorBidi"/>
          <w:noProof/>
          <w:sz w:val="22"/>
          <w:szCs w:val="20"/>
          <w:lang w:eastAsia="zh-TW" w:bidi="hi-IN"/>
        </w:rPr>
      </w:pPr>
      <w:hyperlink w:anchor="_Toc44587485" w:history="1">
        <w:r w:rsidR="0046192A" w:rsidRPr="00492AF7">
          <w:rPr>
            <w:rStyle w:val="Hiperhivatkozs"/>
            <w:noProof/>
          </w:rPr>
          <w:t>3.3.10.</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Complex characters split by an intervening feature</w:t>
        </w:r>
        <w:r w:rsidR="0046192A">
          <w:rPr>
            <w:noProof/>
            <w:webHidden/>
          </w:rPr>
          <w:tab/>
        </w:r>
        <w:r w:rsidR="0046192A">
          <w:rPr>
            <w:noProof/>
            <w:webHidden/>
          </w:rPr>
          <w:fldChar w:fldCharType="begin"/>
        </w:r>
        <w:r w:rsidR="0046192A">
          <w:rPr>
            <w:noProof/>
            <w:webHidden/>
          </w:rPr>
          <w:instrText xml:space="preserve"> PAGEREF _Toc44587485 \h </w:instrText>
        </w:r>
        <w:r w:rsidR="0046192A">
          <w:rPr>
            <w:noProof/>
            <w:webHidden/>
          </w:rPr>
        </w:r>
        <w:r w:rsidR="0046192A">
          <w:rPr>
            <w:noProof/>
            <w:webHidden/>
          </w:rPr>
          <w:fldChar w:fldCharType="separate"/>
        </w:r>
        <w:r w:rsidR="0046192A">
          <w:rPr>
            <w:noProof/>
            <w:webHidden/>
          </w:rPr>
          <w:t>21</w:t>
        </w:r>
        <w:r w:rsidR="0046192A">
          <w:rPr>
            <w:noProof/>
            <w:webHidden/>
          </w:rPr>
          <w:fldChar w:fldCharType="end"/>
        </w:r>
      </w:hyperlink>
    </w:p>
    <w:p w14:paraId="68D3BFED" w14:textId="49F5666E" w:rsidR="0046192A" w:rsidRDefault="00EE1A12">
      <w:pPr>
        <w:pStyle w:val="TJ3"/>
        <w:rPr>
          <w:rFonts w:asciiTheme="minorHAnsi" w:eastAsiaTheme="minorEastAsia" w:hAnsiTheme="minorHAnsi" w:cstheme="minorBidi"/>
          <w:noProof/>
          <w:sz w:val="22"/>
          <w:szCs w:val="20"/>
          <w:lang w:eastAsia="zh-TW" w:bidi="hi-IN"/>
        </w:rPr>
      </w:pPr>
      <w:hyperlink w:anchor="_Toc44587486" w:history="1">
        <w:r w:rsidR="0046192A" w:rsidRPr="00492AF7">
          <w:rPr>
            <w:rStyle w:val="Hiperhivatkozs"/>
            <w:noProof/>
          </w:rPr>
          <w:t>3.3.11.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 xml:space="preserve">Special forms of </w:t>
        </w:r>
        <w:r w:rsidR="0046192A" w:rsidRPr="00492AF7">
          <w:rPr>
            <w:rStyle w:val="Hiperhivatkozs"/>
            <w:i/>
            <w:noProof/>
          </w:rPr>
          <w:t>anusvāra</w:t>
        </w:r>
        <w:r w:rsidR="0046192A">
          <w:rPr>
            <w:noProof/>
            <w:webHidden/>
          </w:rPr>
          <w:tab/>
        </w:r>
        <w:r w:rsidR="0046192A">
          <w:rPr>
            <w:noProof/>
            <w:webHidden/>
          </w:rPr>
          <w:fldChar w:fldCharType="begin"/>
        </w:r>
        <w:r w:rsidR="0046192A">
          <w:rPr>
            <w:noProof/>
            <w:webHidden/>
          </w:rPr>
          <w:instrText xml:space="preserve"> PAGEREF _Toc44587486 \h </w:instrText>
        </w:r>
        <w:r w:rsidR="0046192A">
          <w:rPr>
            <w:noProof/>
            <w:webHidden/>
          </w:rPr>
        </w:r>
        <w:r w:rsidR="0046192A">
          <w:rPr>
            <w:noProof/>
            <w:webHidden/>
          </w:rPr>
          <w:fldChar w:fldCharType="separate"/>
        </w:r>
        <w:r w:rsidR="0046192A">
          <w:rPr>
            <w:noProof/>
            <w:webHidden/>
          </w:rPr>
          <w:t>22</w:t>
        </w:r>
        <w:r w:rsidR="0046192A">
          <w:rPr>
            <w:noProof/>
            <w:webHidden/>
          </w:rPr>
          <w:fldChar w:fldCharType="end"/>
        </w:r>
      </w:hyperlink>
    </w:p>
    <w:p w14:paraId="1E76E43B" w14:textId="29D0C59A" w:rsidR="0046192A" w:rsidRDefault="00EE1A12">
      <w:pPr>
        <w:pStyle w:val="TJ1"/>
        <w:rPr>
          <w:rFonts w:asciiTheme="minorHAnsi" w:eastAsiaTheme="minorEastAsia" w:hAnsiTheme="minorHAnsi" w:cstheme="minorBidi"/>
          <w:b w:val="0"/>
          <w:noProof/>
          <w:szCs w:val="20"/>
          <w:lang w:eastAsia="zh-TW" w:bidi="hi-IN"/>
        </w:rPr>
      </w:pPr>
      <w:hyperlink w:anchor="_Toc44587487" w:history="1">
        <w:r w:rsidR="0046192A" w:rsidRPr="00492AF7">
          <w:rPr>
            <w:rStyle w:val="Hiperhivatkozs"/>
            <w:noProof/>
          </w:rPr>
          <w:t>4.</w:t>
        </w:r>
        <w:r w:rsidR="0046192A">
          <w:rPr>
            <w:rFonts w:asciiTheme="minorHAnsi" w:eastAsiaTheme="minorEastAsia" w:hAnsiTheme="minorHAnsi" w:cstheme="minorBidi"/>
            <w:b w:val="0"/>
            <w:noProof/>
            <w:szCs w:val="20"/>
            <w:lang w:eastAsia="zh-TW" w:bidi="hi-IN"/>
          </w:rPr>
          <w:tab/>
        </w:r>
        <w:r w:rsidR="0046192A" w:rsidRPr="00492AF7">
          <w:rPr>
            <w:rStyle w:val="Hiperhivatkozs"/>
            <w:noProof/>
          </w:rPr>
          <w:t>Non-alphabetic Characters</w:t>
        </w:r>
        <w:r w:rsidR="0046192A">
          <w:rPr>
            <w:noProof/>
            <w:webHidden/>
          </w:rPr>
          <w:tab/>
        </w:r>
        <w:r w:rsidR="0046192A">
          <w:rPr>
            <w:noProof/>
            <w:webHidden/>
          </w:rPr>
          <w:fldChar w:fldCharType="begin"/>
        </w:r>
        <w:r w:rsidR="0046192A">
          <w:rPr>
            <w:noProof/>
            <w:webHidden/>
          </w:rPr>
          <w:instrText xml:space="preserve"> PAGEREF _Toc44587487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521E6BF2" w14:textId="38A011CB" w:rsidR="0046192A" w:rsidRDefault="00EE1A12">
      <w:pPr>
        <w:pStyle w:val="TJ2"/>
        <w:rPr>
          <w:rFonts w:asciiTheme="minorHAnsi" w:eastAsiaTheme="minorEastAsia" w:hAnsiTheme="minorHAnsi" w:cstheme="minorBidi"/>
          <w:noProof/>
          <w:sz w:val="22"/>
          <w:szCs w:val="20"/>
          <w:lang w:eastAsia="zh-TW" w:bidi="hi-IN"/>
        </w:rPr>
      </w:pPr>
      <w:hyperlink w:anchor="_Toc44587488" w:history="1">
        <w:r w:rsidR="0046192A" w:rsidRPr="00492AF7">
          <w:rPr>
            <w:rStyle w:val="Hiperhivatkozs"/>
            <w:noProof/>
          </w:rPr>
          <w:t>4.1.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Numerals</w:t>
        </w:r>
        <w:r w:rsidR="0046192A">
          <w:rPr>
            <w:noProof/>
            <w:webHidden/>
          </w:rPr>
          <w:tab/>
        </w:r>
        <w:r w:rsidR="0046192A">
          <w:rPr>
            <w:noProof/>
            <w:webHidden/>
          </w:rPr>
          <w:fldChar w:fldCharType="begin"/>
        </w:r>
        <w:r w:rsidR="0046192A">
          <w:rPr>
            <w:noProof/>
            <w:webHidden/>
          </w:rPr>
          <w:instrText xml:space="preserve"> PAGEREF _Toc44587488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74200BD0" w14:textId="37C990DD" w:rsidR="0046192A" w:rsidRDefault="00EE1A12">
      <w:pPr>
        <w:pStyle w:val="TJ3"/>
        <w:rPr>
          <w:rFonts w:asciiTheme="minorHAnsi" w:eastAsiaTheme="minorEastAsia" w:hAnsiTheme="minorHAnsi" w:cstheme="minorBidi"/>
          <w:noProof/>
          <w:sz w:val="22"/>
          <w:szCs w:val="20"/>
          <w:lang w:eastAsia="zh-TW" w:bidi="hi-IN"/>
        </w:rPr>
      </w:pPr>
      <w:hyperlink w:anchor="_Toc44587489" w:history="1">
        <w:r w:rsidR="0046192A" w:rsidRPr="00492AF7">
          <w:rPr>
            <w:rStyle w:val="Hiperhivatkozs"/>
            <w:noProof/>
            <w:lang w:eastAsia="en-GB"/>
          </w:rPr>
          <w:t>4.1.1.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Numbers denoted by bars</w:t>
        </w:r>
        <w:r w:rsidR="0046192A">
          <w:rPr>
            <w:noProof/>
            <w:webHidden/>
          </w:rPr>
          <w:tab/>
        </w:r>
        <w:r w:rsidR="0046192A">
          <w:rPr>
            <w:noProof/>
            <w:webHidden/>
          </w:rPr>
          <w:fldChar w:fldCharType="begin"/>
        </w:r>
        <w:r w:rsidR="0046192A">
          <w:rPr>
            <w:noProof/>
            <w:webHidden/>
          </w:rPr>
          <w:instrText xml:space="preserve"> PAGEREF _Toc44587489 \h </w:instrText>
        </w:r>
        <w:r w:rsidR="0046192A">
          <w:rPr>
            <w:noProof/>
            <w:webHidden/>
          </w:rPr>
        </w:r>
        <w:r w:rsidR="0046192A">
          <w:rPr>
            <w:noProof/>
            <w:webHidden/>
          </w:rPr>
          <w:fldChar w:fldCharType="separate"/>
        </w:r>
        <w:r w:rsidR="0046192A">
          <w:rPr>
            <w:noProof/>
            <w:webHidden/>
          </w:rPr>
          <w:t>23</w:t>
        </w:r>
        <w:r w:rsidR="0046192A">
          <w:rPr>
            <w:noProof/>
            <w:webHidden/>
          </w:rPr>
          <w:fldChar w:fldCharType="end"/>
        </w:r>
      </w:hyperlink>
    </w:p>
    <w:p w14:paraId="0C720FCB" w14:textId="57C560B6" w:rsidR="0046192A" w:rsidRDefault="00EE1A12">
      <w:pPr>
        <w:pStyle w:val="TJ3"/>
        <w:rPr>
          <w:rFonts w:asciiTheme="minorHAnsi" w:eastAsiaTheme="minorEastAsia" w:hAnsiTheme="minorHAnsi" w:cstheme="minorBidi"/>
          <w:noProof/>
          <w:sz w:val="22"/>
          <w:szCs w:val="20"/>
          <w:lang w:eastAsia="zh-TW" w:bidi="hi-IN"/>
        </w:rPr>
      </w:pPr>
      <w:hyperlink w:anchor="_Toc44587490" w:history="1">
        <w:r w:rsidR="0046192A" w:rsidRPr="00492AF7">
          <w:rPr>
            <w:rStyle w:val="Hiperhivatkozs"/>
            <w:noProof/>
            <w:lang w:eastAsia="en-GB"/>
          </w:rPr>
          <w:t>4.1.2.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lang w:eastAsia="en-GB"/>
          </w:rPr>
          <w:t>Fractions</w:t>
        </w:r>
        <w:r w:rsidR="0046192A">
          <w:rPr>
            <w:noProof/>
            <w:webHidden/>
          </w:rPr>
          <w:tab/>
        </w:r>
        <w:r w:rsidR="0046192A">
          <w:rPr>
            <w:noProof/>
            <w:webHidden/>
          </w:rPr>
          <w:fldChar w:fldCharType="begin"/>
        </w:r>
        <w:r w:rsidR="0046192A">
          <w:rPr>
            <w:noProof/>
            <w:webHidden/>
          </w:rPr>
          <w:instrText xml:space="preserve"> PAGEREF _Toc44587490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D4A183" w14:textId="3398393D" w:rsidR="0046192A" w:rsidRDefault="00EE1A12">
      <w:pPr>
        <w:pStyle w:val="TJ2"/>
        <w:rPr>
          <w:rFonts w:asciiTheme="minorHAnsi" w:eastAsiaTheme="minorEastAsia" w:hAnsiTheme="minorHAnsi" w:cstheme="minorBidi"/>
          <w:noProof/>
          <w:sz w:val="22"/>
          <w:szCs w:val="20"/>
          <w:lang w:eastAsia="zh-TW" w:bidi="hi-IN"/>
        </w:rPr>
      </w:pPr>
      <w:hyperlink w:anchor="_Toc44587491" w:history="1">
        <w:r w:rsidR="0046192A" w:rsidRPr="00492AF7">
          <w:rPr>
            <w:rStyle w:val="Hiperhivatkozs"/>
            <w:noProof/>
          </w:rPr>
          <w:t>4.2.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Symbols</w:t>
        </w:r>
        <w:r w:rsidR="0046192A">
          <w:rPr>
            <w:noProof/>
            <w:webHidden/>
          </w:rPr>
          <w:tab/>
        </w:r>
        <w:r w:rsidR="0046192A">
          <w:rPr>
            <w:noProof/>
            <w:webHidden/>
          </w:rPr>
          <w:fldChar w:fldCharType="begin"/>
        </w:r>
        <w:r w:rsidR="0046192A">
          <w:rPr>
            <w:noProof/>
            <w:webHidden/>
          </w:rPr>
          <w:instrText xml:space="preserve"> PAGEREF _Toc44587491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E44CC00" w14:textId="21E1D277" w:rsidR="0046192A" w:rsidRDefault="00EE1A12">
      <w:pPr>
        <w:pStyle w:val="TJ3"/>
        <w:rPr>
          <w:rFonts w:asciiTheme="minorHAnsi" w:eastAsiaTheme="minorEastAsia" w:hAnsiTheme="minorHAnsi" w:cstheme="minorBidi"/>
          <w:noProof/>
          <w:sz w:val="22"/>
          <w:szCs w:val="20"/>
          <w:lang w:eastAsia="zh-TW" w:bidi="hi-IN"/>
        </w:rPr>
      </w:pPr>
      <w:hyperlink w:anchor="_Toc44587492" w:history="1">
        <w:r w:rsidR="0046192A" w:rsidRPr="00492AF7">
          <w:rPr>
            <w:rStyle w:val="Hiperhivatkozs"/>
            <w:noProof/>
          </w:rPr>
          <w:t>4.2.1.</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Punctuation marks</w:t>
        </w:r>
        <w:r w:rsidR="0046192A">
          <w:rPr>
            <w:noProof/>
            <w:webHidden/>
          </w:rPr>
          <w:tab/>
        </w:r>
        <w:r w:rsidR="0046192A">
          <w:rPr>
            <w:noProof/>
            <w:webHidden/>
          </w:rPr>
          <w:fldChar w:fldCharType="begin"/>
        </w:r>
        <w:r w:rsidR="0046192A">
          <w:rPr>
            <w:noProof/>
            <w:webHidden/>
          </w:rPr>
          <w:instrText xml:space="preserve"> PAGEREF _Toc44587492 \h </w:instrText>
        </w:r>
        <w:r w:rsidR="0046192A">
          <w:rPr>
            <w:noProof/>
            <w:webHidden/>
          </w:rPr>
        </w:r>
        <w:r w:rsidR="0046192A">
          <w:rPr>
            <w:noProof/>
            <w:webHidden/>
          </w:rPr>
          <w:fldChar w:fldCharType="separate"/>
        </w:r>
        <w:r w:rsidR="0046192A">
          <w:rPr>
            <w:noProof/>
            <w:webHidden/>
          </w:rPr>
          <w:t>24</w:t>
        </w:r>
        <w:r w:rsidR="0046192A">
          <w:rPr>
            <w:noProof/>
            <w:webHidden/>
          </w:rPr>
          <w:fldChar w:fldCharType="end"/>
        </w:r>
      </w:hyperlink>
    </w:p>
    <w:p w14:paraId="0052D254" w14:textId="02958414" w:rsidR="0046192A" w:rsidRDefault="00EE1A12">
      <w:pPr>
        <w:pStyle w:val="TJ3"/>
        <w:rPr>
          <w:rFonts w:asciiTheme="minorHAnsi" w:eastAsiaTheme="minorEastAsia" w:hAnsiTheme="minorHAnsi" w:cstheme="minorBidi"/>
          <w:noProof/>
          <w:sz w:val="22"/>
          <w:szCs w:val="20"/>
          <w:lang w:eastAsia="zh-TW" w:bidi="hi-IN"/>
        </w:rPr>
      </w:pPr>
      <w:hyperlink w:anchor="_Toc44587493" w:history="1">
        <w:r w:rsidR="0046192A" w:rsidRPr="00492AF7">
          <w:rPr>
            <w:rStyle w:val="Hiperhivatkozs"/>
            <w:noProof/>
          </w:rPr>
          <w:t>4.2.2.</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 filler signs</w:t>
        </w:r>
        <w:r w:rsidR="0046192A">
          <w:rPr>
            <w:noProof/>
            <w:webHidden/>
          </w:rPr>
          <w:tab/>
        </w:r>
        <w:r w:rsidR="0046192A">
          <w:rPr>
            <w:noProof/>
            <w:webHidden/>
          </w:rPr>
          <w:fldChar w:fldCharType="begin"/>
        </w:r>
        <w:r w:rsidR="0046192A">
          <w:rPr>
            <w:noProof/>
            <w:webHidden/>
          </w:rPr>
          <w:instrText xml:space="preserve"> PAGEREF _Toc44587493 \h </w:instrText>
        </w:r>
        <w:r w:rsidR="0046192A">
          <w:rPr>
            <w:noProof/>
            <w:webHidden/>
          </w:rPr>
        </w:r>
        <w:r w:rsidR="0046192A">
          <w:rPr>
            <w:noProof/>
            <w:webHidden/>
          </w:rPr>
          <w:fldChar w:fldCharType="separate"/>
        </w:r>
        <w:r w:rsidR="0046192A">
          <w:rPr>
            <w:noProof/>
            <w:webHidden/>
          </w:rPr>
          <w:t>25</w:t>
        </w:r>
        <w:r w:rsidR="0046192A">
          <w:rPr>
            <w:noProof/>
            <w:webHidden/>
          </w:rPr>
          <w:fldChar w:fldCharType="end"/>
        </w:r>
      </w:hyperlink>
    </w:p>
    <w:p w14:paraId="045B8815" w14:textId="2A3897AA" w:rsidR="0046192A" w:rsidRDefault="00EE1A12">
      <w:pPr>
        <w:pStyle w:val="TJ3"/>
        <w:rPr>
          <w:rFonts w:asciiTheme="minorHAnsi" w:eastAsiaTheme="minorEastAsia" w:hAnsiTheme="minorHAnsi" w:cstheme="minorBidi"/>
          <w:noProof/>
          <w:sz w:val="22"/>
          <w:szCs w:val="20"/>
          <w:lang w:eastAsia="zh-TW" w:bidi="hi-IN"/>
        </w:rPr>
      </w:pPr>
      <w:hyperlink w:anchor="_Toc44587494" w:history="1">
        <w:r w:rsidR="0046192A" w:rsidRPr="00492AF7">
          <w:rPr>
            <w:rStyle w:val="Hiperhivatkozs"/>
            <w:noProof/>
          </w:rPr>
          <w:t>4.2.3.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Generic symbols</w:t>
        </w:r>
        <w:r w:rsidR="0046192A">
          <w:rPr>
            <w:noProof/>
            <w:webHidden/>
          </w:rPr>
          <w:tab/>
        </w:r>
        <w:r w:rsidR="0046192A">
          <w:rPr>
            <w:noProof/>
            <w:webHidden/>
          </w:rPr>
          <w:fldChar w:fldCharType="begin"/>
        </w:r>
        <w:r w:rsidR="0046192A">
          <w:rPr>
            <w:noProof/>
            <w:webHidden/>
          </w:rPr>
          <w:instrText xml:space="preserve"> PAGEREF _Toc44587494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6803D82" w14:textId="3DBBE73B" w:rsidR="0046192A" w:rsidRDefault="00EE1A12">
      <w:pPr>
        <w:pStyle w:val="TJ2"/>
        <w:rPr>
          <w:rFonts w:asciiTheme="minorHAnsi" w:eastAsiaTheme="minorEastAsia" w:hAnsiTheme="minorHAnsi" w:cstheme="minorBidi"/>
          <w:noProof/>
          <w:sz w:val="22"/>
          <w:szCs w:val="20"/>
          <w:lang w:eastAsia="zh-TW" w:bidi="hi-IN"/>
        </w:rPr>
      </w:pPr>
      <w:hyperlink w:anchor="_Toc44587495" w:history="1">
        <w:r w:rsidR="0046192A" w:rsidRPr="00492AF7">
          <w:rPr>
            <w:rStyle w:val="Hiperhivatkozs"/>
            <w:noProof/>
          </w:rPr>
          <w:t>4.3.</w:t>
        </w:r>
        <w:r w:rsidR="0046192A">
          <w:rPr>
            <w:rFonts w:asciiTheme="minorHAnsi" w:eastAsiaTheme="minorEastAsia" w:hAnsiTheme="minorHAnsi" w:cstheme="minorBidi"/>
            <w:noProof/>
            <w:sz w:val="22"/>
            <w:szCs w:val="20"/>
            <w:lang w:eastAsia="zh-TW" w:bidi="hi-IN"/>
          </w:rPr>
          <w:tab/>
        </w:r>
        <w:r w:rsidR="0046192A" w:rsidRPr="00492AF7">
          <w:rPr>
            <w:rStyle w:val="Hiperhivatkozs"/>
            <w:noProof/>
          </w:rPr>
          <w:t>Space</w:t>
        </w:r>
        <w:r w:rsidR="0046192A">
          <w:rPr>
            <w:noProof/>
            <w:webHidden/>
          </w:rPr>
          <w:tab/>
        </w:r>
        <w:r w:rsidR="0046192A">
          <w:rPr>
            <w:noProof/>
            <w:webHidden/>
          </w:rPr>
          <w:fldChar w:fldCharType="begin"/>
        </w:r>
        <w:r w:rsidR="0046192A">
          <w:rPr>
            <w:noProof/>
            <w:webHidden/>
          </w:rPr>
          <w:instrText xml:space="preserve"> PAGEREF _Toc44587495 \h </w:instrText>
        </w:r>
        <w:r w:rsidR="0046192A">
          <w:rPr>
            <w:noProof/>
            <w:webHidden/>
          </w:rPr>
        </w:r>
        <w:r w:rsidR="0046192A">
          <w:rPr>
            <w:noProof/>
            <w:webHidden/>
          </w:rPr>
          <w:fldChar w:fldCharType="separate"/>
        </w:r>
        <w:r w:rsidR="0046192A">
          <w:rPr>
            <w:noProof/>
            <w:webHidden/>
          </w:rPr>
          <w:t>26</w:t>
        </w:r>
        <w:r w:rsidR="0046192A">
          <w:rPr>
            <w:noProof/>
            <w:webHidden/>
          </w:rPr>
          <w:fldChar w:fldCharType="end"/>
        </w:r>
      </w:hyperlink>
    </w:p>
    <w:p w14:paraId="40C48F0F" w14:textId="34DC2068" w:rsidR="0046192A" w:rsidRDefault="00EE1A12">
      <w:pPr>
        <w:pStyle w:val="TJ1"/>
        <w:rPr>
          <w:rFonts w:asciiTheme="minorHAnsi" w:eastAsiaTheme="minorEastAsia" w:hAnsiTheme="minorHAnsi" w:cstheme="minorBidi"/>
          <w:b w:val="0"/>
          <w:noProof/>
          <w:szCs w:val="20"/>
          <w:lang w:eastAsia="zh-TW" w:bidi="hi-IN"/>
        </w:rPr>
      </w:pPr>
      <w:hyperlink w:anchor="_Toc44587496" w:history="1">
        <w:r w:rsidR="0046192A" w:rsidRPr="00492AF7">
          <w:rPr>
            <w:rStyle w:val="Hiperhivatkozs"/>
            <w:noProof/>
          </w:rPr>
          <w:t>References</w:t>
        </w:r>
        <w:r w:rsidR="0046192A">
          <w:rPr>
            <w:noProof/>
            <w:webHidden/>
          </w:rPr>
          <w:tab/>
        </w:r>
        <w:r w:rsidR="0046192A">
          <w:rPr>
            <w:noProof/>
            <w:webHidden/>
          </w:rPr>
          <w:fldChar w:fldCharType="begin"/>
        </w:r>
        <w:r w:rsidR="0046192A">
          <w:rPr>
            <w:noProof/>
            <w:webHidden/>
          </w:rPr>
          <w:instrText xml:space="preserve"> PAGEREF _Toc44587496 \h </w:instrText>
        </w:r>
        <w:r w:rsidR="0046192A">
          <w:rPr>
            <w:noProof/>
            <w:webHidden/>
          </w:rPr>
        </w:r>
        <w:r w:rsidR="0046192A">
          <w:rPr>
            <w:noProof/>
            <w:webHidden/>
          </w:rPr>
          <w:fldChar w:fldCharType="separate"/>
        </w:r>
        <w:r w:rsidR="0046192A">
          <w:rPr>
            <w:noProof/>
            <w:webHidden/>
          </w:rPr>
          <w:t>27</w:t>
        </w:r>
        <w:r w:rsidR="0046192A">
          <w:rPr>
            <w:noProof/>
            <w:webHidden/>
          </w:rPr>
          <w:fldChar w:fldCharType="end"/>
        </w:r>
      </w:hyperlink>
    </w:p>
    <w:p w14:paraId="00000006" w14:textId="205C513C" w:rsidR="006F3A4A" w:rsidRPr="002E3853" w:rsidRDefault="00D41D26" w:rsidP="002A4688">
      <w:pPr>
        <w:pStyle w:val="Cmsor1"/>
        <w:numPr>
          <w:ilvl w:val="0"/>
          <w:numId w:val="16"/>
        </w:numPr>
      </w:pPr>
      <w:r>
        <w:rPr>
          <w:rFonts w:asciiTheme="majorHAnsi" w:hAnsiTheme="majorHAnsi"/>
          <w:b w:val="0"/>
          <w:bCs w:val="0"/>
          <w:kern w:val="0"/>
          <w:sz w:val="20"/>
          <w:szCs w:val="22"/>
        </w:rPr>
        <w:lastRenderedPageBreak/>
        <w:fldChar w:fldCharType="end"/>
      </w:r>
      <w:bookmarkStart w:id="12" w:name="_Toc44587447"/>
      <w:r w:rsidR="00395046" w:rsidRPr="002E3853">
        <w:t>Introduction</w:t>
      </w:r>
      <w:bookmarkEnd w:id="10"/>
      <w:bookmarkEnd w:id="11"/>
      <w:bookmarkEnd w:id="12"/>
    </w:p>
    <w:p w14:paraId="00000013" w14:textId="3E142ACB" w:rsidR="006F3A4A" w:rsidRDefault="00395046" w:rsidP="000605FE">
      <w:pPr>
        <w:pStyle w:val="Cmsor2"/>
        <w:numPr>
          <w:ilvl w:val="1"/>
          <w:numId w:val="16"/>
        </w:numPr>
      </w:pPr>
      <w:bookmarkStart w:id="13" w:name="_Toc17811407"/>
      <w:bookmarkStart w:id="14" w:name="_Toc17811462"/>
      <w:bookmarkStart w:id="15" w:name="_Toc44587448"/>
      <w:r>
        <w:t xml:space="preserve">Version </w:t>
      </w:r>
      <w:bookmarkEnd w:id="13"/>
      <w:bookmarkEnd w:id="14"/>
      <w:r w:rsidR="00D72715">
        <w:t>History</w:t>
      </w:r>
      <w:bookmarkEnd w:id="15"/>
    </w:p>
    <w:tbl>
      <w:tblPr>
        <w:tblW w:w="5000" w:type="pct"/>
        <w:tblCellMar>
          <w:top w:w="15" w:type="dxa"/>
          <w:left w:w="15" w:type="dxa"/>
          <w:bottom w:w="15" w:type="dxa"/>
          <w:right w:w="15" w:type="dxa"/>
        </w:tblCellMar>
        <w:tblLook w:val="04A0" w:firstRow="1" w:lastRow="0" w:firstColumn="1" w:lastColumn="0" w:noHBand="0" w:noVBand="1"/>
      </w:tblPr>
      <w:tblGrid>
        <w:gridCol w:w="2136"/>
        <w:gridCol w:w="1156"/>
        <w:gridCol w:w="4724"/>
        <w:gridCol w:w="1602"/>
      </w:tblGrid>
      <w:tr w:rsidR="00741A49" w:rsidRPr="00741A49" w14:paraId="635180B1" w14:textId="77777777" w:rsidTr="00D23131">
        <w:tc>
          <w:tcPr>
            <w:tcW w:w="111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59D6FADB" w14:textId="77777777" w:rsidR="00741A49" w:rsidRPr="00741A49" w:rsidRDefault="00741A49" w:rsidP="00067654">
            <w:pPr>
              <w:pStyle w:val="Tabletext"/>
              <w:rPr>
                <w:lang w:eastAsia="zh-TW" w:bidi="hi-IN"/>
              </w:rPr>
            </w:pPr>
            <w:r w:rsidRPr="00741A49">
              <w:rPr>
                <w:lang w:eastAsia="zh-TW" w:bidi="hi-IN"/>
              </w:rPr>
              <w:t>Author(s)</w:t>
            </w:r>
          </w:p>
        </w:tc>
        <w:tc>
          <w:tcPr>
            <w:tcW w:w="601"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76295D3" w14:textId="77777777" w:rsidR="00741A49" w:rsidRPr="00741A49" w:rsidRDefault="00741A49" w:rsidP="00067654">
            <w:pPr>
              <w:pStyle w:val="Tabletext"/>
              <w:rPr>
                <w:lang w:eastAsia="zh-TW" w:bidi="hi-IN"/>
              </w:rPr>
            </w:pPr>
            <w:r w:rsidRPr="00741A49">
              <w:rPr>
                <w:lang w:eastAsia="zh-TW" w:bidi="hi-IN"/>
              </w:rPr>
              <w:t>Version</w:t>
            </w:r>
          </w:p>
        </w:tc>
        <w:tc>
          <w:tcPr>
            <w:tcW w:w="2456"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C1A9992" w14:textId="77777777" w:rsidR="00741A49" w:rsidRPr="00741A49" w:rsidRDefault="00741A49" w:rsidP="00067654">
            <w:pPr>
              <w:pStyle w:val="Tabletext"/>
              <w:rPr>
                <w:lang w:eastAsia="zh-TW" w:bidi="hi-IN"/>
              </w:rPr>
            </w:pPr>
            <w:r w:rsidRPr="00741A49">
              <w:rPr>
                <w:lang w:eastAsia="zh-TW" w:bidi="hi-IN"/>
              </w:rPr>
              <w:t>Changes</w:t>
            </w:r>
          </w:p>
        </w:tc>
        <w:tc>
          <w:tcPr>
            <w:tcW w:w="83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3822850" w14:textId="77777777" w:rsidR="00741A49" w:rsidRPr="00741A49" w:rsidRDefault="00741A49" w:rsidP="00067654">
            <w:pPr>
              <w:pStyle w:val="Tabletext"/>
              <w:rPr>
                <w:lang w:eastAsia="zh-TW" w:bidi="hi-IN"/>
              </w:rPr>
            </w:pPr>
            <w:r w:rsidRPr="00741A49">
              <w:rPr>
                <w:lang w:eastAsia="zh-TW" w:bidi="hi-IN"/>
              </w:rPr>
              <w:t>Date</w:t>
            </w:r>
          </w:p>
        </w:tc>
      </w:tr>
      <w:tr w:rsidR="00741A49" w:rsidRPr="00741A49" w14:paraId="52D0E246"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FB6A" w14:textId="718C3112" w:rsidR="00741A49" w:rsidRPr="00741A49" w:rsidRDefault="00741A49" w:rsidP="00067654">
            <w:pPr>
              <w:pStyle w:val="Tabletext"/>
              <w:rPr>
                <w:lang w:eastAsia="zh-TW" w:bidi="hi-IN"/>
              </w:rPr>
            </w:pPr>
            <w:r w:rsidRPr="00741A49">
              <w:rPr>
                <w:lang w:eastAsia="zh-TW" w:bidi="hi-IN"/>
              </w:rPr>
              <w:t>Balogh</w:t>
            </w:r>
            <w:r>
              <w:rPr>
                <w:lang w:eastAsia="zh-TW" w:bidi="hi-IN"/>
              </w:rPr>
              <w:t>,</w:t>
            </w:r>
            <w:r w:rsidRPr="00741A49">
              <w:rPr>
                <w:lang w:eastAsia="zh-TW" w:bidi="hi-IN"/>
              </w:rPr>
              <w:t xml:space="preserve">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3E7AC" w14:textId="77777777" w:rsidR="00741A49" w:rsidRPr="00741A49" w:rsidRDefault="00741A49" w:rsidP="00067654">
            <w:pPr>
              <w:pStyle w:val="Tabletext"/>
              <w:rPr>
                <w:lang w:eastAsia="zh-TW" w:bidi="hi-IN"/>
              </w:rPr>
            </w:pPr>
            <w:r w:rsidRPr="00741A49">
              <w:rPr>
                <w:lang w:eastAsia="zh-TW" w:bidi="hi-IN"/>
              </w:rPr>
              <w:t>0.1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AD58" w14:textId="7585AC7C" w:rsidR="00741A49" w:rsidRPr="00741A49" w:rsidRDefault="00741A49" w:rsidP="00067654">
            <w:pPr>
              <w:pStyle w:val="Tabletext"/>
              <w:rPr>
                <w:lang w:eastAsia="zh-TW" w:bidi="hi-IN"/>
              </w:rPr>
            </w:pPr>
            <w:r>
              <w:rPr>
                <w:lang w:eastAsia="zh-TW" w:bidi="hi-IN"/>
              </w:rPr>
              <w:t>First draft</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C630" w14:textId="77777777" w:rsidR="00741A49" w:rsidRPr="00741A49" w:rsidRDefault="00741A49" w:rsidP="00067654">
            <w:pPr>
              <w:pStyle w:val="Tabletext"/>
              <w:rPr>
                <w:lang w:eastAsia="zh-TW" w:bidi="hi-IN"/>
              </w:rPr>
            </w:pPr>
            <w:r w:rsidRPr="00741A49">
              <w:rPr>
                <w:lang w:eastAsia="zh-TW" w:bidi="hi-IN"/>
              </w:rPr>
              <w:t>2019-07</w:t>
            </w:r>
          </w:p>
        </w:tc>
      </w:tr>
      <w:tr w:rsidR="00741A49" w:rsidRPr="00741A49" w14:paraId="20B529D7"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63BE" w14:textId="3E424220" w:rsidR="00741A49" w:rsidRPr="00741A49" w:rsidRDefault="00741A49" w:rsidP="00067654">
            <w:pPr>
              <w:pStyle w:val="Tabletext"/>
              <w:rPr>
                <w:lang w:eastAsia="zh-TW" w:bidi="hi-IN"/>
              </w:rPr>
            </w:pPr>
            <w:r w:rsidRPr="00741A49">
              <w:rPr>
                <w:lang w:eastAsia="zh-TW" w:bidi="hi-IN"/>
              </w:rPr>
              <w:t>Balogh</w:t>
            </w:r>
            <w:r>
              <w:rPr>
                <w:lang w:eastAsia="zh-TW" w:bidi="hi-IN"/>
              </w:rPr>
              <w:t xml:space="preserve">, </w:t>
            </w:r>
            <w:r w:rsidRPr="00741A49">
              <w:rPr>
                <w:lang w:eastAsia="zh-TW" w:bidi="hi-IN"/>
              </w:rPr>
              <w:t>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1C61" w14:textId="1A8057D7" w:rsidR="00741A49" w:rsidRPr="00741A49" w:rsidRDefault="00741A49" w:rsidP="00067654">
            <w:pPr>
              <w:pStyle w:val="Tabletext"/>
              <w:rPr>
                <w:lang w:eastAsia="zh-TW" w:bidi="hi-IN"/>
              </w:rPr>
            </w:pPr>
            <w:r>
              <w:rPr>
                <w:lang w:eastAsia="zh-TW" w:bidi="hi-IN"/>
              </w:rPr>
              <w:t>1</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A376" w14:textId="497C8875" w:rsidR="00741A49" w:rsidRPr="00741A49" w:rsidRDefault="00741A49" w:rsidP="00067654">
            <w:pPr>
              <w:pStyle w:val="Tabletext"/>
              <w:rPr>
                <w:lang w:eastAsia="zh-TW" w:bidi="hi-IN"/>
              </w:rPr>
            </w:pPr>
            <w:r w:rsidRPr="00741A49">
              <w:rPr>
                <w:lang w:eastAsia="zh-TW" w:bidi="hi-IN"/>
              </w:rPr>
              <w:t xml:space="preserve">Expansion and revision for </w:t>
            </w:r>
            <w:r>
              <w:rPr>
                <w:lang w:eastAsia="zh-TW" w:bidi="hi-IN"/>
              </w:rPr>
              <w:t xml:space="preserve">first </w:t>
            </w:r>
            <w:r w:rsidRPr="00741A49">
              <w:rPr>
                <w:lang w:eastAsia="zh-TW" w:bidi="hi-IN"/>
              </w:rPr>
              <w:t>release</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A0C4" w14:textId="78FEBB49" w:rsidR="00741A49" w:rsidRPr="00741A49" w:rsidRDefault="00741A49" w:rsidP="00067654">
            <w:pPr>
              <w:pStyle w:val="Tabletext"/>
              <w:rPr>
                <w:lang w:eastAsia="zh-TW" w:bidi="hi-IN"/>
              </w:rPr>
            </w:pPr>
            <w:r w:rsidRPr="00741A49">
              <w:rPr>
                <w:lang w:eastAsia="zh-TW" w:bidi="hi-IN"/>
              </w:rPr>
              <w:t>2019-</w:t>
            </w:r>
            <w:r>
              <w:rPr>
                <w:lang w:eastAsia="zh-TW" w:bidi="hi-IN"/>
              </w:rPr>
              <w:t>09</w:t>
            </w:r>
          </w:p>
        </w:tc>
      </w:tr>
      <w:tr w:rsidR="00741A49" w:rsidRPr="00741A49" w14:paraId="13881621"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86D3" w14:textId="47679A8A" w:rsidR="00741A49" w:rsidRPr="00741A49" w:rsidRDefault="00741A49" w:rsidP="00067654">
            <w:pPr>
              <w:pStyle w:val="Tabletext"/>
              <w:rPr>
                <w:lang w:eastAsia="zh-TW" w:bidi="hi-IN"/>
              </w:rPr>
            </w:pPr>
            <w:r w:rsidRPr="00741A49">
              <w:rPr>
                <w:lang w:eastAsia="zh-TW" w:bidi="hi-IN"/>
              </w:rPr>
              <w:t>Balogh</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1290" w14:textId="39EB7FC2" w:rsidR="00741A49" w:rsidRDefault="00445F4C" w:rsidP="00067654">
            <w:pPr>
              <w:pStyle w:val="Tabletext"/>
              <w:rPr>
                <w:lang w:eastAsia="zh-TW" w:bidi="hi-IN"/>
              </w:rPr>
            </w:pPr>
            <w:r>
              <w:rPr>
                <w:lang w:eastAsia="zh-TW" w:bidi="hi-IN"/>
              </w:rPr>
              <w:t>2 (1.1)</w:t>
            </w:r>
            <w:r>
              <w:rPr>
                <w:rStyle w:val="Lbjegyzet-hivatkozs"/>
                <w:lang w:eastAsia="zh-TW" w:bidi="hi-IN"/>
              </w:rPr>
              <w:footnoteReference w:id="1"/>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E3D9" w14:textId="29DD3D2D" w:rsidR="00741A49" w:rsidRPr="00741A49" w:rsidRDefault="00741A49" w:rsidP="00067654">
            <w:pPr>
              <w:pStyle w:val="Tabletext"/>
              <w:rPr>
                <w:lang w:eastAsia="zh-TW" w:bidi="hi-IN"/>
              </w:rPr>
            </w:pPr>
            <w:r>
              <w:rPr>
                <w:lang w:eastAsia="zh-TW" w:bidi="hi-IN"/>
              </w:rPr>
              <w:t>Revision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C4E3" w14:textId="15B51B47" w:rsidR="00741A49" w:rsidRPr="00741A49" w:rsidRDefault="00741A49" w:rsidP="00067654">
            <w:pPr>
              <w:pStyle w:val="Tabletext"/>
              <w:rPr>
                <w:lang w:eastAsia="zh-TW" w:bidi="hi-IN"/>
              </w:rPr>
            </w:pPr>
            <w:r>
              <w:rPr>
                <w:lang w:eastAsia="zh-TW" w:bidi="hi-IN"/>
              </w:rPr>
              <w:t>2019-12</w:t>
            </w:r>
          </w:p>
        </w:tc>
      </w:tr>
      <w:tr w:rsidR="00445F4C" w:rsidRPr="00741A49" w14:paraId="3C7C7570" w14:textId="77777777" w:rsidTr="00D23131">
        <w:tc>
          <w:tcPr>
            <w:tcW w:w="11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2E3" w14:textId="133723B5" w:rsidR="00445F4C" w:rsidRPr="00741A49" w:rsidRDefault="00445F4C" w:rsidP="00067654">
            <w:pPr>
              <w:pStyle w:val="Tabletext"/>
              <w:rPr>
                <w:lang w:eastAsia="zh-TW" w:bidi="hi-IN"/>
              </w:rPr>
            </w:pPr>
            <w:r>
              <w:rPr>
                <w:lang w:eastAsia="zh-TW" w:bidi="hi-IN"/>
              </w:rPr>
              <w:t>Balogh, Griffiths</w:t>
            </w:r>
          </w:p>
        </w:tc>
        <w:tc>
          <w:tcPr>
            <w:tcW w:w="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2ADB" w14:textId="45619B8A" w:rsidR="00445F4C" w:rsidRDefault="00445F4C" w:rsidP="00067654">
            <w:pPr>
              <w:pStyle w:val="Tabletext"/>
              <w:rPr>
                <w:lang w:eastAsia="zh-TW" w:bidi="hi-IN"/>
              </w:rPr>
            </w:pPr>
            <w:r>
              <w:rPr>
                <w:lang w:eastAsia="zh-TW" w:bidi="hi-IN"/>
              </w:rPr>
              <w:t>3</w:t>
            </w:r>
          </w:p>
        </w:tc>
        <w:tc>
          <w:tcPr>
            <w:tcW w:w="2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FCD5" w14:textId="0871D93A" w:rsidR="00445F4C" w:rsidRDefault="00445F4C" w:rsidP="00067654">
            <w:pPr>
              <w:pStyle w:val="Tabletext"/>
              <w:rPr>
                <w:lang w:eastAsia="zh-TW" w:bidi="hi-IN"/>
              </w:rPr>
            </w:pPr>
            <w:r>
              <w:rPr>
                <w:lang w:eastAsia="zh-TW" w:bidi="hi-IN"/>
              </w:rPr>
              <w:t>Revision and expansion</w:t>
            </w:r>
          </w:p>
        </w:tc>
        <w:tc>
          <w:tcPr>
            <w:tcW w:w="8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5916" w14:textId="5BE8EF29" w:rsidR="00445F4C" w:rsidRDefault="00445F4C" w:rsidP="00067654">
            <w:pPr>
              <w:pStyle w:val="Tabletext"/>
              <w:rPr>
                <w:lang w:eastAsia="zh-TW" w:bidi="hi-IN"/>
              </w:rPr>
            </w:pPr>
            <w:r>
              <w:rPr>
                <w:lang w:eastAsia="zh-TW" w:bidi="hi-IN"/>
              </w:rPr>
              <w:t>2020-</w:t>
            </w:r>
            <w:r w:rsidR="00023C8A">
              <w:rPr>
                <w:lang w:eastAsia="zh-TW" w:bidi="hi-IN"/>
              </w:rPr>
              <w:t>07-05</w:t>
            </w:r>
          </w:p>
        </w:tc>
      </w:tr>
    </w:tbl>
    <w:p w14:paraId="64EE367B" w14:textId="7403A2AC" w:rsidR="00D72715" w:rsidRDefault="00741A49" w:rsidP="00D72715">
      <w:pPr>
        <w:pStyle w:val="Cmsor3"/>
        <w:numPr>
          <w:ilvl w:val="2"/>
          <w:numId w:val="16"/>
        </w:numPr>
      </w:pPr>
      <w:bookmarkStart w:id="16" w:name="_a9wj7qi56duc" w:colFirst="0" w:colLast="0"/>
      <w:bookmarkStart w:id="17" w:name="_bgl7tnsokoh7" w:colFirst="0" w:colLast="0"/>
      <w:bookmarkStart w:id="18" w:name="_Toc44587449"/>
      <w:bookmarkStart w:id="19" w:name="_Toc17811408"/>
      <w:bookmarkStart w:id="20" w:name="_Toc17811463"/>
      <w:bookmarkEnd w:id="16"/>
      <w:bookmarkEnd w:id="17"/>
      <w:r>
        <w:t>Summary of changes since the last</w:t>
      </w:r>
      <w:r w:rsidR="005A6CF2">
        <w:t xml:space="preserve"> version</w:t>
      </w:r>
      <w:bookmarkEnd w:id="18"/>
    </w:p>
    <w:p w14:paraId="7C73E475" w14:textId="35C2C24B" w:rsidR="00DA4B8B" w:rsidRDefault="00DA4B8B" w:rsidP="00D72715">
      <w:pPr>
        <w:pStyle w:val="Lista"/>
      </w:pPr>
      <w:r>
        <w:t>deprecated ° as a marker for independent vowels and final consonants (§</w:t>
      </w:r>
      <w:r>
        <w:fldChar w:fldCharType="begin"/>
      </w:r>
      <w:r>
        <w:instrText xml:space="preserve"> REF _Ref26431293 \r \h </w:instrText>
      </w:r>
      <w:r>
        <w:fldChar w:fldCharType="separate"/>
      </w:r>
      <w:r w:rsidR="0046192A">
        <w:t>2.4.1</w:t>
      </w:r>
      <w:r>
        <w:fldChar w:fldCharType="end"/>
      </w:r>
      <w:r>
        <w:t>)</w:t>
      </w:r>
    </w:p>
    <w:p w14:paraId="6CE70C10" w14:textId="40C3E8AB" w:rsidR="00BA59A4" w:rsidRDefault="00BA59A4" w:rsidP="00D72715">
      <w:pPr>
        <w:pStyle w:val="Lista"/>
      </w:pPr>
      <w:r>
        <w:t>added §</w:t>
      </w:r>
      <w:r w:rsidR="00701577">
        <w:fldChar w:fldCharType="begin"/>
      </w:r>
      <w:r w:rsidR="00701577">
        <w:instrText xml:space="preserve"> REF _Ref23844494 \r \h </w:instrText>
      </w:r>
      <w:r w:rsidR="00701577">
        <w:fldChar w:fldCharType="separate"/>
      </w:r>
      <w:r w:rsidR="0046192A">
        <w:t>3.3.10</w:t>
      </w:r>
      <w:r w:rsidR="00701577">
        <w:fldChar w:fldCharType="end"/>
      </w:r>
      <w:r>
        <w:t xml:space="preserve"> on </w:t>
      </w:r>
      <w:r w:rsidRPr="00BA59A4">
        <w:rPr>
          <w:i/>
          <w:iCs/>
        </w:rPr>
        <w:t>Complex characters split by an intervening feature</w:t>
      </w:r>
    </w:p>
    <w:p w14:paraId="61F9E55B" w14:textId="1589CC15" w:rsidR="00BA59A4" w:rsidRDefault="00BA59A4" w:rsidP="00D72715">
      <w:pPr>
        <w:pStyle w:val="Lista"/>
      </w:pPr>
      <w:r>
        <w:t>restricted the use of : to ISO-15919 disambiguation (§</w:t>
      </w:r>
      <w:r>
        <w:fldChar w:fldCharType="begin"/>
      </w:r>
      <w:r>
        <w:instrText xml:space="preserve"> REF _Ref15558380 \r \h </w:instrText>
      </w:r>
      <w:r>
        <w:fldChar w:fldCharType="separate"/>
      </w:r>
      <w:r w:rsidR="0046192A">
        <w:t>2.5</w:t>
      </w:r>
      <w:r>
        <w:fldChar w:fldCharType="end"/>
      </w:r>
      <w:r>
        <w:t xml:space="preserve">) and the Indonesian </w:t>
      </w:r>
      <w:r>
        <w:rPr>
          <w:rStyle w:val="Foreign"/>
        </w:rPr>
        <w:t>tarung/tedong</w:t>
      </w:r>
      <w:r>
        <w:t xml:space="preserve"> (§</w:t>
      </w:r>
      <w:r>
        <w:fldChar w:fldCharType="begin"/>
      </w:r>
      <w:r>
        <w:instrText xml:space="preserve"> REF _Ref15558434 \r \h </w:instrText>
      </w:r>
      <w:r>
        <w:fldChar w:fldCharType="separate"/>
      </w:r>
      <w:r w:rsidR="0046192A">
        <w:t>3.3.6</w:t>
      </w:r>
      <w:r>
        <w:fldChar w:fldCharType="end"/>
      </w:r>
      <w:r>
        <w:t>)</w:t>
      </w:r>
    </w:p>
    <w:p w14:paraId="254B9F38" w14:textId="2201280D" w:rsidR="00C83ECA" w:rsidRDefault="00C83ECA" w:rsidP="00D72715">
      <w:pPr>
        <w:pStyle w:val="Lista"/>
      </w:pPr>
      <w:r>
        <w:t xml:space="preserve">introduced the use of = (to replace the former :) for flagging unusual </w:t>
      </w:r>
      <w:r>
        <w:rPr>
          <w:rStyle w:val="Foreign"/>
        </w:rPr>
        <w:t>akṣara</w:t>
      </w:r>
      <w:r>
        <w:t xml:space="preserve"> composition (§</w:t>
      </w:r>
      <w:r>
        <w:fldChar w:fldCharType="begin"/>
      </w:r>
      <w:r>
        <w:instrText xml:space="preserve"> REF _Ref22719423 \r \h </w:instrText>
      </w:r>
      <w:r>
        <w:fldChar w:fldCharType="separate"/>
      </w:r>
      <w:r w:rsidR="0046192A">
        <w:t>3.3.8</w:t>
      </w:r>
      <w:r>
        <w:fldChar w:fldCharType="end"/>
      </w:r>
      <w:r>
        <w:t>) including Tamil ligatures</w:t>
      </w:r>
      <w:r w:rsidR="00650DB1">
        <w:t xml:space="preserve"> and varying reading modes of superscript </w:t>
      </w:r>
      <w:r w:rsidR="00650DB1" w:rsidRPr="00650DB1">
        <w:rPr>
          <w:rStyle w:val="Foreign"/>
        </w:rPr>
        <w:t>r</w:t>
      </w:r>
    </w:p>
    <w:p w14:paraId="44F7E4C8" w14:textId="06DEEE20" w:rsidR="000451F7" w:rsidRDefault="000451F7" w:rsidP="00D72715">
      <w:pPr>
        <w:pStyle w:val="Lista"/>
      </w:pPr>
      <w:r>
        <w:t>ex</w:t>
      </w:r>
      <w:r w:rsidR="00701577">
        <w:t>te</w:t>
      </w:r>
      <w:r>
        <w:t>nded the use of + in numeral notation to cover fractions (§</w:t>
      </w:r>
      <w:r>
        <w:fldChar w:fldCharType="begin"/>
      </w:r>
      <w:r>
        <w:instrText xml:space="preserve"> REF _Ref23770948 \r \h </w:instrText>
      </w:r>
      <w:r>
        <w:fldChar w:fldCharType="separate"/>
      </w:r>
      <w:r w:rsidR="0046192A">
        <w:t>4.1.2</w:t>
      </w:r>
      <w:r>
        <w:fldChar w:fldCharType="end"/>
      </w:r>
      <w:r>
        <w:t>)</w:t>
      </w:r>
    </w:p>
    <w:p w14:paraId="1C72398D" w14:textId="18775BED" w:rsidR="00445F4C" w:rsidRDefault="00445F4C" w:rsidP="00D72715">
      <w:pPr>
        <w:pStyle w:val="Lista"/>
      </w:pPr>
      <w:r>
        <w:t>revised the transliteration of vowel supports (§</w:t>
      </w:r>
      <w:r>
        <w:fldChar w:fldCharType="begin"/>
      </w:r>
      <w:r>
        <w:instrText xml:space="preserve"> REF _Ref17800758 \r \h </w:instrText>
      </w:r>
      <w:r>
        <w:fldChar w:fldCharType="separate"/>
      </w:r>
      <w:r w:rsidR="0046192A">
        <w:t>3.3.2</w:t>
      </w:r>
      <w:r>
        <w:fldChar w:fldCharType="end"/>
      </w:r>
      <w:r>
        <w:t>)</w:t>
      </w:r>
    </w:p>
    <w:p w14:paraId="0EB1E7E8" w14:textId="5FFDA14F" w:rsidR="0005405B" w:rsidRDefault="0005405B" w:rsidP="00D72715">
      <w:pPr>
        <w:pStyle w:val="Lista"/>
      </w:pPr>
      <w:r>
        <w:t xml:space="preserve">revised transliteration of special </w:t>
      </w:r>
      <w:r>
        <w:rPr>
          <w:rStyle w:val="Foreign"/>
        </w:rPr>
        <w:t>anusvāra</w:t>
      </w:r>
      <w:r>
        <w:t xml:space="preserve"> glyphs (§</w:t>
      </w:r>
      <w:r>
        <w:fldChar w:fldCharType="begin"/>
      </w:r>
      <w:r>
        <w:instrText xml:space="preserve"> REF _Ref40103880 \r \h </w:instrText>
      </w:r>
      <w:r>
        <w:fldChar w:fldCharType="separate"/>
      </w:r>
      <w:r w:rsidR="0046192A">
        <w:t>3.3.11</w:t>
      </w:r>
      <w:r>
        <w:fldChar w:fldCharType="end"/>
      </w:r>
      <w:r>
        <w:t>), including the Javanese/Balinese form with an additional stroke</w:t>
      </w:r>
    </w:p>
    <w:p w14:paraId="45539FDB" w14:textId="5DCBEFAD" w:rsidR="00562774" w:rsidRDefault="00562774" w:rsidP="00D72715">
      <w:pPr>
        <w:pStyle w:val="Lista"/>
      </w:pPr>
      <w:r>
        <w:t>substantially revised method of handling symbols (§</w:t>
      </w:r>
      <w:r>
        <w:fldChar w:fldCharType="begin"/>
      </w:r>
      <w:r>
        <w:instrText xml:space="preserve"> REF _Ref40887370 \r \h </w:instrText>
      </w:r>
      <w:r>
        <w:fldChar w:fldCharType="separate"/>
      </w:r>
      <w:r w:rsidR="0046192A">
        <w:t>4.2</w:t>
      </w:r>
      <w:r>
        <w:fldChar w:fldCharType="end"/>
      </w:r>
      <w:r>
        <w:t>)</w:t>
      </w:r>
    </w:p>
    <w:p w14:paraId="00000015" w14:textId="617F13DE" w:rsidR="006F3A4A" w:rsidRDefault="00395046" w:rsidP="000605FE">
      <w:pPr>
        <w:pStyle w:val="Cmsor2"/>
        <w:numPr>
          <w:ilvl w:val="1"/>
          <w:numId w:val="16"/>
        </w:numPr>
      </w:pPr>
      <w:bookmarkStart w:id="21" w:name="_Toc44587450"/>
      <w:r>
        <w:t>Coverage</w:t>
      </w:r>
      <w:bookmarkEnd w:id="19"/>
      <w:bookmarkEnd w:id="20"/>
      <w:bookmarkEnd w:id="21"/>
    </w:p>
    <w:p w14:paraId="00000016" w14:textId="70ED4F77" w:rsidR="006F3A4A" w:rsidRDefault="00395046" w:rsidP="00A563C6">
      <w:r>
        <w:t xml:space="preserve">This Guide is essentially intended to cover the scripts relevant to the languages with which the DHARMA project is concerned, i.e., in alphabetical order (omitting the adjective “Old” relevant in </w:t>
      </w:r>
      <w:r w:rsidR="003F52E0">
        <w:t>several</w:t>
      </w:r>
      <w:r>
        <w:t xml:space="preserve"> cases): Balinese, Cam, Javanese, Kannada, Khmer, Malay, Prakrit, Sanskrit, Sundanese, Tamil, Telugu. However, the recommendations we give here are certainly intended to be compatible with and extensible to other languages and scripts. We request from colleagues reading </w:t>
      </w:r>
      <w:r w:rsidR="006752DC">
        <w:t xml:space="preserve">and using </w:t>
      </w:r>
      <w:r>
        <w:t xml:space="preserve">this text to draw our attention to phenomena in the covered languages/scripts that we have so far failed to address, and to give suggestions on how they might be integrated, </w:t>
      </w:r>
      <w:r w:rsidR="006752DC">
        <w:t xml:space="preserve">as well as </w:t>
      </w:r>
      <w:r>
        <w:t>to phenomena in languages/scripts so far not covered that may cause issues of compatibility.</w:t>
      </w:r>
    </w:p>
    <w:p w14:paraId="29F1673B" w14:textId="25B13F72" w:rsidR="006752DC" w:rsidRDefault="00FA3EA1" w:rsidP="00A563C6">
      <w:pPr>
        <w:ind w:firstLine="720"/>
      </w:pPr>
      <w:r w:rsidRPr="00FA3EA1">
        <w:t>The contents of this Guide are primarily applicable to digital editions of epigraphic texts, which must follow these instructions rigorously. We do however hope (and, to some degree, expect) that project members will use the same transliteration method, as far as applicable, in their print publications and other work. Section</w:t>
      </w:r>
      <w:r w:rsidR="00EB0810">
        <w:t xml:space="preserve"> </w:t>
      </w:r>
      <w:r w:rsidR="00EB0810">
        <w:fldChar w:fldCharType="begin"/>
      </w:r>
      <w:r w:rsidR="00EB0810">
        <w:instrText xml:space="preserve"> REF _Ref17798779 \r \h </w:instrText>
      </w:r>
      <w:r w:rsidR="00EB0810">
        <w:fldChar w:fldCharType="separate"/>
      </w:r>
      <w:r w:rsidR="0046192A">
        <w:t>2.2</w:t>
      </w:r>
      <w:r w:rsidR="00EB0810">
        <w:fldChar w:fldCharType="end"/>
      </w:r>
      <w:r w:rsidRPr="00FA3EA1">
        <w:t xml:space="preserve"> gives some further pointers on what features of the transliteration system can be ignored outside diplomatic editions.</w:t>
      </w:r>
      <w:ins w:id="22" w:author="Dániel Balogh" w:date="2020-08-21T16:02:00Z">
        <w:r w:rsidR="006A0EF1">
          <w:t xml:space="preserve"> We further encourage all project participants </w:t>
        </w:r>
        <w:r w:rsidR="006A0EF1" w:rsidRPr="006A0EF1">
          <w:t xml:space="preserve">to include a reference to the current </w:t>
        </w:r>
        <w:r w:rsidR="006A0EF1">
          <w:t xml:space="preserve">release </w:t>
        </w:r>
        <w:r w:rsidR="006A0EF1" w:rsidRPr="006A0EF1">
          <w:t xml:space="preserve">version of the Guide </w:t>
        </w:r>
      </w:ins>
      <w:ins w:id="23" w:author="Dániel Balogh" w:date="2020-08-21T16:03:00Z">
        <w:r w:rsidR="006A0EF1">
          <w:t xml:space="preserve">(on HAL-SHS) </w:t>
        </w:r>
      </w:ins>
      <w:ins w:id="24" w:author="Dániel Balogh" w:date="2020-08-21T16:02:00Z">
        <w:r w:rsidR="006A0EF1" w:rsidRPr="006A0EF1">
          <w:t xml:space="preserve">in </w:t>
        </w:r>
      </w:ins>
      <w:ins w:id="25" w:author="Dániel Balogh" w:date="2020-08-21T16:03:00Z">
        <w:r w:rsidR="006A0EF1">
          <w:t xml:space="preserve">their </w:t>
        </w:r>
      </w:ins>
      <w:ins w:id="26" w:author="Dániel Balogh" w:date="2020-08-21T16:02:00Z">
        <w:r w:rsidR="006A0EF1" w:rsidRPr="006A0EF1">
          <w:t>publication</w:t>
        </w:r>
      </w:ins>
      <w:ins w:id="27" w:author="Dániel Balogh" w:date="2020-08-21T16:03:00Z">
        <w:r w:rsidR="006A0EF1">
          <w:t>s</w:t>
        </w:r>
      </w:ins>
      <w:ins w:id="28" w:author="Dániel Balogh" w:date="2020-08-21T16:02:00Z">
        <w:r w:rsidR="006A0EF1" w:rsidRPr="006A0EF1">
          <w:t>, in order to make clear that the conventions DHARMA proposes are a published standard</w:t>
        </w:r>
      </w:ins>
      <w:ins w:id="29" w:author="Dániel Balogh" w:date="2020-08-21T16:03:00Z">
        <w:r w:rsidR="006A0EF1">
          <w:t>,</w:t>
        </w:r>
      </w:ins>
      <w:ins w:id="30" w:author="Dániel Balogh" w:date="2020-08-21T16:02:00Z">
        <w:r w:rsidR="006A0EF1" w:rsidRPr="006A0EF1">
          <w:t xml:space="preserve"> and to disseminate awareness of this standard</w:t>
        </w:r>
      </w:ins>
      <w:ins w:id="31" w:author="Dániel Balogh" w:date="2020-08-21T16:03:00Z">
        <w:r w:rsidR="006A0EF1">
          <w:t>.</w:t>
        </w:r>
      </w:ins>
    </w:p>
    <w:p w14:paraId="00000017" w14:textId="632A15D2" w:rsidR="006F3A4A" w:rsidRDefault="00395046" w:rsidP="000605FE">
      <w:pPr>
        <w:pStyle w:val="Cmsor2"/>
        <w:numPr>
          <w:ilvl w:val="1"/>
          <w:numId w:val="16"/>
        </w:numPr>
      </w:pPr>
      <w:bookmarkStart w:id="32" w:name="_8zuhy999k8nd" w:colFirst="0" w:colLast="0"/>
      <w:bookmarkStart w:id="33" w:name="_Toc17811409"/>
      <w:bookmarkStart w:id="34" w:name="_Toc17811464"/>
      <w:bookmarkStart w:id="35" w:name="_Toc44587451"/>
      <w:bookmarkEnd w:id="32"/>
      <w:r>
        <w:t>Separation of Transliteration and Encoding</w:t>
      </w:r>
      <w:bookmarkEnd w:id="33"/>
      <w:bookmarkEnd w:id="34"/>
      <w:bookmarkEnd w:id="35"/>
    </w:p>
    <w:p w14:paraId="00000018" w14:textId="77777777" w:rsidR="006F3A4A" w:rsidRDefault="00395046">
      <w:r>
        <w:t xml:space="preserve">When digitally representing the text of inscriptions (and manuscripts) for preservation and for computer-aided research, we strive to keep recorded content (i.e. what text is written on a certain support) separate, or at least separable, from our annotations </w:t>
      </w:r>
      <w:r w:rsidRPr="00061C63">
        <w:rPr>
          <w:i/>
          <w:iCs/>
        </w:rPr>
        <w:t>describing</w:t>
      </w:r>
      <w:r>
        <w:t xml:space="preserve"> various aspects of that content (for instance how it is written and laid out, how clearly it is readable, or what sort of information it carries). Content is </w:t>
      </w:r>
      <w:r>
        <w:lastRenderedPageBreak/>
        <w:t>transliterated according to the methods covered in this Guide, while descriptive annotation is added in the form of EpiDoc markup as detailed in the Encoding Guide.</w:t>
      </w:r>
      <w:r w:rsidRPr="00061C63">
        <w:rPr>
          <w:rStyle w:val="Lbjegyzet-hivatkozs"/>
        </w:rPr>
        <w:footnoteReference w:id="2"/>
      </w:r>
      <w:r>
        <w:t xml:space="preserve"> The same descriptive annotation also plays a role in determining how our text will be ultimately presented to users on screen and in print, but this is yet another separate concern and will not be addressed here.</w:t>
      </w:r>
    </w:p>
    <w:p w14:paraId="00000019" w14:textId="77777777" w:rsidR="006F3A4A" w:rsidRDefault="00395046">
      <w:pPr>
        <w:ind w:firstLine="720"/>
      </w:pPr>
      <w:r>
        <w:t>Ideally, therefore, no issues that pertain to the description of the physical manifestation of a text should be recorded in the transliterated text itself; and likewise, no issues that pertain to the text content should be omitted from the transliterated text and recorded only in markup. In practice, there are a number of borderline cases that could arguably belong to either of these domains. Given that we are primarily concerned with the faithful documentation of epigraphic texts, some of these issues (such as the use of dedicated signs for independent vowels and final consonants) are addressed at the level of transliteration, while others (such as the possibility of interpreting an ambiguous glyph as either of two or more characters) are dealt with in markup. There is inevitably a certain degree of fuzziness and permeability at the boundary between these domains. Some of the phenomena we cover in transliteration (because we feel that this makes the encoders’ job easier) will be universally and automatically converted to markup, and some others may at a later time be likewise converted.</w:t>
      </w:r>
    </w:p>
    <w:p w14:paraId="0000001A" w14:textId="4A8FDC39" w:rsidR="006F3A4A" w:rsidRDefault="00395046">
      <w:pPr>
        <w:ind w:firstLine="720"/>
      </w:pPr>
      <w:r>
        <w:t>It should be apparent from this that transliteration and markup go hand in hand. We hope that everyone involved in digitising texts will acquire a working familiarity with both Guides, and that even those who will not be creating fully marked-up EpiDoc editions will be willing and able to add snippets of markup to their texts to cover phenomena that cannot be handled through transliteration alone. Cross-references between the Guides should help you find the correct way to deal with each case.</w:t>
      </w:r>
    </w:p>
    <w:p w14:paraId="0000001B" w14:textId="609401E3" w:rsidR="006F3A4A" w:rsidRDefault="00395046" w:rsidP="000605FE">
      <w:pPr>
        <w:pStyle w:val="Cmsor2"/>
        <w:numPr>
          <w:ilvl w:val="1"/>
          <w:numId w:val="16"/>
        </w:numPr>
      </w:pPr>
      <w:bookmarkStart w:id="36" w:name="_gl2dmgl6ludx" w:colFirst="0" w:colLast="0"/>
      <w:bookmarkStart w:id="37" w:name="_Ref15635331"/>
      <w:bookmarkStart w:id="38" w:name="_Ref15636593"/>
      <w:bookmarkStart w:id="39" w:name="_Toc17811411"/>
      <w:bookmarkStart w:id="40" w:name="_Toc17811466"/>
      <w:bookmarkStart w:id="41" w:name="_Toc44587452"/>
      <w:bookmarkEnd w:id="36"/>
      <w:r>
        <w:t>Terms and Definitions</w:t>
      </w:r>
      <w:bookmarkEnd w:id="37"/>
      <w:bookmarkEnd w:id="38"/>
      <w:bookmarkEnd w:id="39"/>
      <w:bookmarkEnd w:id="40"/>
      <w:bookmarkEnd w:id="41"/>
    </w:p>
    <w:p w14:paraId="64EBFEA4" w14:textId="10CC0C0C" w:rsidR="0069192C" w:rsidRDefault="0069192C" w:rsidP="000605FE">
      <w:pPr>
        <w:pStyle w:val="Cmsor3"/>
        <w:numPr>
          <w:ilvl w:val="2"/>
          <w:numId w:val="16"/>
        </w:numPr>
      </w:pPr>
      <w:bookmarkStart w:id="42" w:name="_tu7sy79jmkut" w:colFirst="0" w:colLast="0"/>
      <w:bookmarkStart w:id="43" w:name="_Toc44587453"/>
      <w:bookmarkStart w:id="44" w:name="_Toc17811412"/>
      <w:bookmarkStart w:id="45" w:name="_Toc17811467"/>
      <w:bookmarkEnd w:id="42"/>
      <w:r>
        <w:t>Abbreviations</w:t>
      </w:r>
      <w:bookmarkEnd w:id="43"/>
    </w:p>
    <w:p w14:paraId="1C44DAAD" w14:textId="77777777" w:rsidR="0069192C" w:rsidRDefault="0069192C" w:rsidP="0069192C">
      <w:pPr>
        <w:rPr>
          <w:lang w:eastAsia="en-GB" w:bidi="hi-IN"/>
        </w:rPr>
      </w:pPr>
      <w:r>
        <w:rPr>
          <w:lang w:eastAsia="en-GB" w:bidi="hi-IN"/>
        </w:rPr>
        <w:t>In addition to common abbreviations, this Guide uses:</w:t>
      </w:r>
    </w:p>
    <w:p w14:paraId="1885F23F" w14:textId="676B4618" w:rsidR="0069192C" w:rsidRDefault="0069192C" w:rsidP="0069192C">
      <w:pPr>
        <w:pStyle w:val="Legend"/>
      </w:pPr>
      <w:r>
        <w:tab/>
        <w:t>TG</w:t>
      </w:r>
      <w:r>
        <w:tab/>
        <w:t xml:space="preserve">the </w:t>
      </w:r>
      <w:r w:rsidR="00385014">
        <w:t>DHARMA</w:t>
      </w:r>
      <w:r>
        <w:t xml:space="preserve"> Transliteration Guide (the present document)</w:t>
      </w:r>
    </w:p>
    <w:p w14:paraId="65AB14BB" w14:textId="047ED6A1" w:rsidR="0069192C" w:rsidRPr="004E2C3E" w:rsidRDefault="0069192C" w:rsidP="0069192C">
      <w:pPr>
        <w:pStyle w:val="Legend"/>
      </w:pPr>
      <w:r>
        <w:tab/>
        <w:t>EG</w:t>
      </w:r>
      <w:r w:rsidR="006E4835">
        <w:t>D</w:t>
      </w:r>
      <w:r>
        <w:tab/>
        <w:t xml:space="preserve">the </w:t>
      </w:r>
      <w:r w:rsidR="00385014">
        <w:t>DHARMA</w:t>
      </w:r>
      <w:r>
        <w:t xml:space="preserve"> Encoding Guide</w:t>
      </w:r>
      <w:r w:rsidR="006E4835">
        <w:t xml:space="preserve"> for Diplomatic Editions</w:t>
      </w:r>
      <w:r>
        <w:t xml:space="preserve"> (version 1.0)</w:t>
      </w:r>
      <w:r w:rsidR="0091543F">
        <w:rPr>
          <w:rStyle w:val="Lbjegyzet-hivatkozs"/>
        </w:rPr>
        <w:footnoteReference w:id="3"/>
      </w:r>
    </w:p>
    <w:p w14:paraId="0000001C" w14:textId="08137AFD" w:rsidR="006F3A4A" w:rsidRDefault="00395046" w:rsidP="000605FE">
      <w:pPr>
        <w:pStyle w:val="Cmsor3"/>
        <w:numPr>
          <w:ilvl w:val="2"/>
          <w:numId w:val="16"/>
        </w:numPr>
      </w:pPr>
      <w:bookmarkStart w:id="46" w:name="_Toc44587454"/>
      <w:r>
        <w:t xml:space="preserve">Script and its </w:t>
      </w:r>
      <w:r w:rsidR="008969B5">
        <w:t>elements</w:t>
      </w:r>
      <w:bookmarkEnd w:id="44"/>
      <w:bookmarkEnd w:id="45"/>
      <w:bookmarkEnd w:id="46"/>
    </w:p>
    <w:p w14:paraId="0000001D" w14:textId="77777777" w:rsidR="006F3A4A" w:rsidRDefault="00395046" w:rsidP="00877FB8">
      <w:pPr>
        <w:pStyle w:val="Lista"/>
      </w:pPr>
      <w:r>
        <w:t xml:space="preserve">a </w:t>
      </w:r>
      <w:r w:rsidRPr="00061C63">
        <w:rPr>
          <w:b/>
          <w:bCs/>
        </w:rPr>
        <w:t>script</w:t>
      </w:r>
      <w:r>
        <w:t xml:space="preserve"> may be defined as “a set of conventional graphic signs designed to give visual representation to the elements of a writing system” (</w:t>
      </w:r>
      <w:proofErr w:type="spellStart"/>
      <w:r>
        <w:t>Wellisch</w:t>
      </w:r>
      <w:proofErr w:type="spellEnd"/>
      <w:r>
        <w:t xml:space="preserve"> 1978, 15)</w:t>
      </w:r>
    </w:p>
    <w:p w14:paraId="0000001E" w14:textId="77777777" w:rsidR="006F3A4A" w:rsidRDefault="00395046" w:rsidP="00877FB8">
      <w:pPr>
        <w:pStyle w:val="Lista2"/>
      </w:pPr>
      <w:r>
        <w:t xml:space="preserve">here, a </w:t>
      </w:r>
      <w:r w:rsidRPr="00270103">
        <w:rPr>
          <w:b/>
          <w:bCs/>
        </w:rPr>
        <w:t>graphic sign</w:t>
      </w:r>
      <w:r>
        <w:t xml:space="preserve"> is defined as “any conventional mark by which a human being intends to affect the state or </w:t>
      </w:r>
      <w:proofErr w:type="spellStart"/>
      <w:r>
        <w:t>behavior</w:t>
      </w:r>
      <w:proofErr w:type="spellEnd"/>
      <w:r>
        <w:t xml:space="preserve"> of other human beings” (ibid. 10)</w:t>
      </w:r>
    </w:p>
    <w:p w14:paraId="0000001F" w14:textId="77777777" w:rsidR="006F3A4A" w:rsidRDefault="00395046" w:rsidP="00877FB8">
      <w:pPr>
        <w:pStyle w:val="Lista2"/>
      </w:pPr>
      <w:r>
        <w:t xml:space="preserve">and a </w:t>
      </w:r>
      <w:r w:rsidRPr="00270103">
        <w:rPr>
          <w:b/>
          <w:bCs/>
        </w:rPr>
        <w:t>writing system</w:t>
      </w:r>
      <w:r>
        <w:t xml:space="preserve"> is defined as “a system of rules governing the recording of words and sentences of a language by means of conventional graphic signs” (ibid. 13)</w:t>
      </w:r>
    </w:p>
    <w:p w14:paraId="00000020" w14:textId="77777777" w:rsidR="006F3A4A" w:rsidRDefault="00395046" w:rsidP="00877FB8">
      <w:pPr>
        <w:pStyle w:val="Lista"/>
      </w:pPr>
      <w:r>
        <w:t>in the usage of this Guide,</w:t>
      </w:r>
    </w:p>
    <w:p w14:paraId="00000021" w14:textId="77777777" w:rsidR="006F3A4A" w:rsidRDefault="00395046" w:rsidP="00877FB8">
      <w:pPr>
        <w:pStyle w:val="Lista2"/>
      </w:pPr>
      <w:r w:rsidRPr="00270103">
        <w:rPr>
          <w:b/>
          <w:bCs/>
        </w:rPr>
        <w:t>Latin script</w:t>
      </w:r>
      <w:r>
        <w:t xml:space="preserve"> refers to the family of fully alphabetic scripts used for writing most European and many other languages</w:t>
      </w:r>
    </w:p>
    <w:p w14:paraId="00000022" w14:textId="0CADC136" w:rsidR="006F3A4A" w:rsidRDefault="00395046" w:rsidP="00877FB8">
      <w:pPr>
        <w:pStyle w:val="Lista3"/>
      </w:pPr>
      <w:r>
        <w:t>the term Roman script is sometimes used in an equivalent sense, but we prefer to designate it as Latin here because Unicode and ISO do so, and because Roman is used in typography to designate a specific set of typefaces within the Latin script</w:t>
      </w:r>
    </w:p>
    <w:p w14:paraId="00000023" w14:textId="77777777" w:rsidR="006F3A4A" w:rsidRDefault="00395046" w:rsidP="00877FB8">
      <w:pPr>
        <w:pStyle w:val="Lista2"/>
      </w:pPr>
      <w:r w:rsidRPr="00270103">
        <w:rPr>
          <w:b/>
          <w:bCs/>
        </w:rPr>
        <w:t>Indic script</w:t>
      </w:r>
      <w:r>
        <w:t xml:space="preserve"> refers to the family of alpha-syllabic scripts derived from the </w:t>
      </w:r>
      <w:proofErr w:type="spellStart"/>
      <w:r>
        <w:t>Brāhmī</w:t>
      </w:r>
      <w:proofErr w:type="spellEnd"/>
      <w:r>
        <w:t xml:space="preserve"> script and used for writing most historic South and Southeast Asian languages</w:t>
      </w:r>
    </w:p>
    <w:p w14:paraId="00000024" w14:textId="77777777" w:rsidR="006F3A4A" w:rsidRDefault="00395046" w:rsidP="00877FB8">
      <w:pPr>
        <w:pStyle w:val="Lista"/>
      </w:pPr>
      <w:r>
        <w:t xml:space="preserve">the term </w:t>
      </w:r>
      <w:r w:rsidRPr="00061C63">
        <w:rPr>
          <w:b/>
          <w:bCs/>
        </w:rPr>
        <w:t>character</w:t>
      </w:r>
      <w:r>
        <w:t xml:space="preserve"> may be defined in several ways</w:t>
      </w:r>
    </w:p>
    <w:p w14:paraId="00000025" w14:textId="77777777" w:rsidR="006F3A4A" w:rsidRDefault="00395046" w:rsidP="00877FB8">
      <w:pPr>
        <w:pStyle w:val="Lista2"/>
      </w:pPr>
      <w:r>
        <w:t xml:space="preserve">according to </w:t>
      </w:r>
      <w:proofErr w:type="spellStart"/>
      <w:r>
        <w:t>Wellisch</w:t>
      </w:r>
      <w:proofErr w:type="spellEnd"/>
      <w:r>
        <w:t xml:space="preserve"> (1978, 16), “A </w:t>
      </w:r>
      <w:r w:rsidRPr="00270103">
        <w:rPr>
          <w:b/>
          <w:bCs/>
        </w:rPr>
        <w:t>character</w:t>
      </w:r>
      <w:r>
        <w:t xml:space="preserve"> is an element of a script, representing a phoneme, syllable, word, or prosodic feature of a language by means of graphic signs.” </w:t>
      </w:r>
    </w:p>
    <w:p w14:paraId="00000026" w14:textId="12DFE587" w:rsidR="006F3A4A" w:rsidRDefault="00395046" w:rsidP="00877FB8">
      <w:pPr>
        <w:pStyle w:val="Lista2"/>
      </w:pPr>
      <w:r>
        <w:lastRenderedPageBreak/>
        <w:t xml:space="preserve">for our purposes we prefer to emphasise, with </w:t>
      </w:r>
      <w:proofErr w:type="spellStart"/>
      <w:r>
        <w:t>Ollett</w:t>
      </w:r>
      <w:proofErr w:type="spellEnd"/>
      <w:r>
        <w:t xml:space="preserve"> </w:t>
      </w:r>
      <w:r w:rsidR="003D571E">
        <w:t>and Taylor</w:t>
      </w:r>
      <w:r>
        <w:t xml:space="preserve"> (</w:t>
      </w:r>
      <w:r w:rsidR="003F52E0">
        <w:t>forthcoming</w:t>
      </w:r>
      <w:r>
        <w:t>), that a character is “an element of the writing system that can be used independently according to the logic of that writing system”</w:t>
      </w:r>
    </w:p>
    <w:p w14:paraId="00000027" w14:textId="77777777" w:rsidR="006F3A4A" w:rsidRDefault="00395046" w:rsidP="00877FB8">
      <w:pPr>
        <w:pStyle w:val="Lista3"/>
      </w:pPr>
      <w:r>
        <w:t xml:space="preserve">thus, Latin letters such as </w:t>
      </w:r>
      <w:r w:rsidRPr="00270103">
        <w:rPr>
          <w:rStyle w:val="Foreign"/>
        </w:rPr>
        <w:t>a</w:t>
      </w:r>
      <w:r>
        <w:t xml:space="preserve">, </w:t>
      </w:r>
      <w:r w:rsidRPr="00270103">
        <w:rPr>
          <w:rStyle w:val="Foreign"/>
        </w:rPr>
        <w:t>b</w:t>
      </w:r>
      <w:r>
        <w:t xml:space="preserve">, </w:t>
      </w:r>
      <w:r w:rsidRPr="00270103">
        <w:rPr>
          <w:rStyle w:val="Foreign"/>
        </w:rPr>
        <w:t>c</w:t>
      </w:r>
      <w:r>
        <w:t xml:space="preserve"> are each one character, and one character represents no more than one phoneme</w:t>
      </w:r>
    </w:p>
    <w:p w14:paraId="5A45859C" w14:textId="77777777" w:rsidR="00653D6F" w:rsidRDefault="00395046" w:rsidP="00877FB8">
      <w:pPr>
        <w:pStyle w:val="Lista4"/>
      </w:pPr>
      <w:r>
        <w:t>some phonemes are represented in some writing systems by a combination of several characters, e.g.</w:t>
      </w:r>
    </w:p>
    <w:p w14:paraId="76466E6E" w14:textId="65AE7078" w:rsidR="00653D6F" w:rsidRDefault="00395046" w:rsidP="00653D6F">
      <w:pPr>
        <w:pStyle w:val="Lista5"/>
      </w:pPr>
      <w:r>
        <w:t xml:space="preserve">English </w:t>
      </w:r>
      <w:r w:rsidRPr="004F551F">
        <w:rPr>
          <w:rStyle w:val="Foreign"/>
        </w:rPr>
        <w:t>th</w:t>
      </w:r>
      <w:r w:rsidR="00653D6F">
        <w:t xml:space="preserve"> (representing either t</w:t>
      </w:r>
      <w:r w:rsidR="00653D6F" w:rsidRPr="00653D6F">
        <w:t xml:space="preserve">he voiced dental fricative /ð/ as in </w:t>
      </w:r>
      <w:r w:rsidR="00653D6F">
        <w:t>‘</w:t>
      </w:r>
      <w:r w:rsidR="00653D6F" w:rsidRPr="00653D6F">
        <w:t>this</w:t>
      </w:r>
      <w:r w:rsidR="00653D6F">
        <w:t>,’</w:t>
      </w:r>
      <w:r w:rsidR="00653D6F" w:rsidRPr="00653D6F">
        <w:t xml:space="preserve"> </w:t>
      </w:r>
      <w:r w:rsidR="00653D6F">
        <w:t xml:space="preserve">or </w:t>
      </w:r>
      <w:r w:rsidR="00653D6F" w:rsidRPr="00653D6F">
        <w:t xml:space="preserve">the voiceless dental fricative /θ/ </w:t>
      </w:r>
      <w:r w:rsidR="00653D6F">
        <w:t>as in ‘</w:t>
      </w:r>
      <w:r w:rsidR="00653D6F" w:rsidRPr="00653D6F">
        <w:t>thing</w:t>
      </w:r>
      <w:r w:rsidR="00653D6F">
        <w:t>’</w:t>
      </w:r>
      <w:r w:rsidR="005C7B65">
        <w:t>)</w:t>
      </w:r>
    </w:p>
    <w:p w14:paraId="00000028" w14:textId="2495ACF6" w:rsidR="006F3A4A" w:rsidRDefault="00395046" w:rsidP="00653D6F">
      <w:pPr>
        <w:pStyle w:val="Lista5"/>
      </w:pPr>
      <w:r>
        <w:t xml:space="preserve">ISO15919-transliterated Indic </w:t>
      </w:r>
      <w:r w:rsidRPr="004F551F">
        <w:rPr>
          <w:rStyle w:val="Foreign"/>
        </w:rPr>
        <w:t>th</w:t>
      </w:r>
      <w:r w:rsidR="00653D6F">
        <w:t xml:space="preserve"> (representing</w:t>
      </w:r>
      <w:r w:rsidR="00C7308E">
        <w:t xml:space="preserve"> in Sanskrit</w:t>
      </w:r>
      <w:r w:rsidR="00653D6F">
        <w:t xml:space="preserve"> the aspirated voiceless dental plosive /</w:t>
      </w:r>
      <w:proofErr w:type="spellStart"/>
      <w:r w:rsidR="00653D6F">
        <w:t>t</w:t>
      </w:r>
      <w:r w:rsidR="00653D6F" w:rsidRPr="00653D6F">
        <w:t>ʱ</w:t>
      </w:r>
      <w:proofErr w:type="spellEnd"/>
      <w:r w:rsidR="00653D6F">
        <w:t xml:space="preserve">/ as in </w:t>
      </w:r>
      <w:r w:rsidR="00653D6F">
        <w:rPr>
          <w:rStyle w:val="Foreign"/>
        </w:rPr>
        <w:t>ratha</w:t>
      </w:r>
      <w:r w:rsidR="005C7B65">
        <w:t>)</w:t>
      </w:r>
    </w:p>
    <w:p w14:paraId="00000029" w14:textId="77777777" w:rsidR="006F3A4A" w:rsidRDefault="00395046" w:rsidP="00653D6F">
      <w:pPr>
        <w:pStyle w:val="Lista4"/>
      </w:pPr>
      <w:r>
        <w:t xml:space="preserve">such combinations are technically called </w:t>
      </w:r>
      <w:r w:rsidRPr="00DF3FE0">
        <w:rPr>
          <w:b/>
          <w:bCs/>
        </w:rPr>
        <w:t>polygraphs</w:t>
      </w:r>
      <w:r>
        <w:t xml:space="preserve"> or, when exactly two characters are involved, </w:t>
      </w:r>
      <w:r w:rsidRPr="00DF3FE0">
        <w:rPr>
          <w:b/>
          <w:bCs/>
        </w:rPr>
        <w:t>digraphs</w:t>
      </w:r>
    </w:p>
    <w:p w14:paraId="0000002A" w14:textId="77777777" w:rsidR="006F3A4A" w:rsidRDefault="00395046" w:rsidP="00877FB8">
      <w:pPr>
        <w:pStyle w:val="Lista3"/>
      </w:pPr>
      <w:r>
        <w:t xml:space="preserve">however, in an Indic writing system, one </w:t>
      </w:r>
      <w:r w:rsidRPr="00270103">
        <w:rPr>
          <w:rStyle w:val="Foreign"/>
        </w:rPr>
        <w:t>akṣara</w:t>
      </w:r>
      <w:r>
        <w:t xml:space="preserve"> is one character</w:t>
      </w:r>
    </w:p>
    <w:p w14:paraId="0000002B" w14:textId="7AFB47B6" w:rsidR="006F3A4A" w:rsidRDefault="00395046" w:rsidP="00877FB8">
      <w:pPr>
        <w:pStyle w:val="Lista4"/>
      </w:pPr>
      <w:r>
        <w:t xml:space="preserve">regardless of how many phonemes it </w:t>
      </w:r>
      <w:r w:rsidR="00653D6F">
        <w:t xml:space="preserve">represents </w:t>
      </w:r>
      <w:r>
        <w:t>and how many visually and semantically distinguishable parts it consists of</w:t>
      </w:r>
    </w:p>
    <w:p w14:paraId="0000002C" w14:textId="5D35F781" w:rsidR="006F3A4A" w:rsidRDefault="00395046" w:rsidP="00877FB8">
      <w:pPr>
        <w:pStyle w:val="Lista5"/>
      </w:pPr>
      <w:r>
        <w:t>e.g. Devanagari</w:t>
      </w:r>
      <w:r w:rsidR="00DF3FE0" w:rsidRPr="00DF3FE0">
        <w:rPr>
          <w:rFonts w:hint="cs"/>
          <w:cs/>
          <w:lang w:bidi="hi-IN"/>
        </w:rPr>
        <w:t xml:space="preserve"> उ</w:t>
      </w:r>
      <w:r>
        <w:t xml:space="preserve">, </w:t>
      </w:r>
      <w:r w:rsidR="00DF3FE0" w:rsidRPr="00DF3FE0">
        <w:rPr>
          <w:rFonts w:hint="cs"/>
          <w:cs/>
          <w:lang w:bidi="hi-IN"/>
        </w:rPr>
        <w:t>क्</w:t>
      </w:r>
      <w:r>
        <w:t xml:space="preserve">, </w:t>
      </w:r>
      <w:r w:rsidR="00DF3FE0" w:rsidRPr="00DF3FE0">
        <w:rPr>
          <w:rFonts w:hint="cs"/>
          <w:cs/>
          <w:lang w:bidi="hi-IN"/>
        </w:rPr>
        <w:t>क</w:t>
      </w:r>
      <w:r>
        <w:t xml:space="preserve">,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are each one character</w:t>
      </w:r>
    </w:p>
    <w:p w14:paraId="0000002D" w14:textId="02D45035" w:rsidR="006F3A4A" w:rsidRDefault="00395046" w:rsidP="00877FB8">
      <w:pPr>
        <w:pStyle w:val="Lista5"/>
      </w:pPr>
      <w:r>
        <w:t xml:space="preserve">while none of the elements </w:t>
      </w:r>
      <w:r w:rsidR="005C7B65">
        <w:t>corresponding to the transliterated characters</w:t>
      </w:r>
      <w:r>
        <w:t xml:space="preserve"> </w:t>
      </w:r>
      <w:r w:rsidRPr="00EB6868">
        <w:rPr>
          <w:rStyle w:val="Foreign"/>
        </w:rPr>
        <w:t>r</w:t>
      </w:r>
      <w:r>
        <w:t xml:space="preserve">, </w:t>
      </w:r>
      <w:r w:rsidRPr="00EB6868">
        <w:rPr>
          <w:rStyle w:val="Foreign"/>
        </w:rPr>
        <w:t>d</w:t>
      </w:r>
      <w:r>
        <w:t xml:space="preserve">, </w:t>
      </w:r>
      <w:r w:rsidRPr="00EB6868">
        <w:rPr>
          <w:rStyle w:val="Foreign"/>
        </w:rPr>
        <w:t>dh</w:t>
      </w:r>
      <w:r>
        <w:t xml:space="preserve"> an</w:t>
      </w:r>
      <w:r w:rsidR="00A563C6">
        <w:t xml:space="preserve">d </w:t>
      </w:r>
      <w:r w:rsidRPr="00EB6868">
        <w:rPr>
          <w:rStyle w:val="Foreign"/>
        </w:rPr>
        <w:t>e</w:t>
      </w:r>
      <w:r>
        <w:t xml:space="preserve"> in the </w:t>
      </w:r>
      <w:r w:rsidRPr="00EB6868">
        <w:rPr>
          <w:rStyle w:val="Foreign"/>
        </w:rPr>
        <w:t>ak</w:t>
      </w:r>
      <w:r w:rsidR="003250D4">
        <w:rPr>
          <w:rStyle w:val="Foreign"/>
        </w:rPr>
        <w:t>ṣ</w:t>
      </w:r>
      <w:r w:rsidRPr="00EB6868">
        <w:rPr>
          <w:rStyle w:val="Foreign"/>
        </w:rPr>
        <w:t>ara</w:t>
      </w:r>
      <w:r>
        <w:t xml:space="preserve"> </w:t>
      </w:r>
      <w:r w:rsidR="00DF3FE0" w:rsidRPr="00DF3FE0">
        <w:rPr>
          <w:rFonts w:hint="cs"/>
          <w:cs/>
          <w:lang w:bidi="hi-IN"/>
        </w:rPr>
        <w:t>र्द्धे</w:t>
      </w:r>
      <w:r w:rsidR="00DF3FE0" w:rsidRPr="00DF3FE0">
        <w:rPr>
          <w:cs/>
          <w:lang w:bidi="hi-IN"/>
        </w:rPr>
        <w:t xml:space="preserve"> </w:t>
      </w:r>
      <w:r>
        <w:t xml:space="preserve">are </w:t>
      </w:r>
      <w:r w:rsidR="005C7B65">
        <w:t xml:space="preserve">themselves </w:t>
      </w:r>
      <w:r>
        <w:t>characters (we refer to these as components, see below)</w:t>
      </w:r>
    </w:p>
    <w:p w14:paraId="0000002E" w14:textId="202619B1" w:rsidR="006F3A4A" w:rsidRDefault="00395046" w:rsidP="00877FB8">
      <w:pPr>
        <w:pStyle w:val="Lista5"/>
      </w:pPr>
      <w:r>
        <w:t xml:space="preserve">to reduce ambiguity, characters such as </w:t>
      </w:r>
      <w:r w:rsidR="00DF3FE0" w:rsidRPr="00DF3FE0">
        <w:rPr>
          <w:rFonts w:hint="cs"/>
          <w:cs/>
          <w:lang w:bidi="hi-IN"/>
        </w:rPr>
        <w:t>उ</w:t>
      </w:r>
      <w:r w:rsidR="00DF3FE0" w:rsidRPr="00DF3FE0">
        <w:rPr>
          <w:cs/>
          <w:lang w:bidi="hi-IN"/>
        </w:rPr>
        <w:t xml:space="preserve"> </w:t>
      </w:r>
      <w:r>
        <w:t xml:space="preserve">and </w:t>
      </w:r>
      <w:r w:rsidR="00DF3FE0" w:rsidRPr="00DF3FE0">
        <w:rPr>
          <w:rFonts w:hint="cs"/>
          <w:cs/>
          <w:lang w:bidi="hi-IN"/>
        </w:rPr>
        <w:t>क</w:t>
      </w:r>
      <w:r w:rsidR="00DF3FE0" w:rsidRPr="00DF3FE0">
        <w:rPr>
          <w:cs/>
          <w:lang w:bidi="hi-IN"/>
        </w:rPr>
        <w:t xml:space="preserve"> </w:t>
      </w:r>
      <w:r>
        <w:t xml:space="preserve">may be called </w:t>
      </w:r>
      <w:r w:rsidRPr="00DF3FE0">
        <w:rPr>
          <w:b/>
          <w:bCs/>
        </w:rPr>
        <w:t>simplex characters</w:t>
      </w:r>
      <w:r>
        <w:t xml:space="preserve">, while characters such as </w:t>
      </w:r>
      <w:r w:rsidR="00DF3FE0" w:rsidRPr="00DF3FE0">
        <w:rPr>
          <w:rFonts w:hint="cs"/>
          <w:cs/>
          <w:lang w:bidi="hi-IN"/>
        </w:rPr>
        <w:t>कि</w:t>
      </w:r>
      <w:r w:rsidR="00DF3FE0" w:rsidRPr="00DF3FE0">
        <w:rPr>
          <w:cs/>
          <w:lang w:bidi="hi-IN"/>
        </w:rPr>
        <w:t xml:space="preserve"> </w:t>
      </w:r>
      <w:r>
        <w:t xml:space="preserve">and </w:t>
      </w:r>
      <w:r w:rsidR="00DF3FE0" w:rsidRPr="00DF3FE0">
        <w:rPr>
          <w:rFonts w:hint="cs"/>
          <w:cs/>
          <w:lang w:bidi="hi-IN"/>
        </w:rPr>
        <w:t>र्द्धे</w:t>
      </w:r>
      <w:r w:rsidR="00DF3FE0" w:rsidRPr="00DF3FE0">
        <w:rPr>
          <w:cs/>
          <w:lang w:bidi="hi-IN"/>
        </w:rPr>
        <w:t xml:space="preserve"> </w:t>
      </w:r>
      <w:r>
        <w:t xml:space="preserve">may be called </w:t>
      </w:r>
      <w:r w:rsidRPr="00DF3FE0">
        <w:rPr>
          <w:b/>
          <w:bCs/>
        </w:rPr>
        <w:t>complex characters</w:t>
      </w:r>
      <w:r>
        <w:t xml:space="preserve"> (and note that characters such as </w:t>
      </w:r>
      <w:r w:rsidR="00DF3FE0" w:rsidRPr="00DF3FE0">
        <w:rPr>
          <w:rFonts w:hint="cs"/>
          <w:cs/>
          <w:lang w:bidi="hi-IN"/>
        </w:rPr>
        <w:t>क्</w:t>
      </w:r>
      <w:r w:rsidR="00DF3FE0" w:rsidRPr="00DF3FE0">
        <w:rPr>
          <w:cs/>
          <w:lang w:bidi="hi-IN"/>
        </w:rPr>
        <w:t xml:space="preserve"> </w:t>
      </w:r>
      <w:r>
        <w:t>could arguably belong to either of these classes)</w:t>
      </w:r>
    </w:p>
    <w:p w14:paraId="0000002F" w14:textId="77777777" w:rsidR="006F3A4A" w:rsidRDefault="00395046" w:rsidP="00877FB8">
      <w:pPr>
        <w:pStyle w:val="Lista4"/>
      </w:pPr>
      <w:r>
        <w:t xml:space="preserve">strictly speaking, </w:t>
      </w:r>
      <w:r w:rsidRPr="004F551F">
        <w:rPr>
          <w:rStyle w:val="Foreign"/>
        </w:rPr>
        <w:t>anusvāra</w:t>
      </w:r>
      <w:r>
        <w:t xml:space="preserve"> and </w:t>
      </w:r>
      <w:r w:rsidRPr="004F551F">
        <w:rPr>
          <w:rStyle w:val="Foreign"/>
        </w:rPr>
        <w:t>visarga</w:t>
      </w:r>
      <w:r>
        <w:t xml:space="preserve"> are not characters by this definition</w:t>
      </w:r>
    </w:p>
    <w:p w14:paraId="00000030" w14:textId="7AC1D416" w:rsidR="006F3A4A" w:rsidRDefault="00395046" w:rsidP="00877FB8">
      <w:pPr>
        <w:pStyle w:val="Lista5"/>
      </w:pPr>
      <w:r>
        <w:t xml:space="preserve">however, we do not foresee a need to classify them rigorously, and believe that in some circumstances it may be more productive and intuitively correct to </w:t>
      </w:r>
      <w:r w:rsidR="003D571E">
        <w:t xml:space="preserve">think of </w:t>
      </w:r>
      <w:r>
        <w:t xml:space="preserve">these signs (especially </w:t>
      </w:r>
      <w:r w:rsidRPr="00EB6868">
        <w:rPr>
          <w:rStyle w:val="Foreign"/>
        </w:rPr>
        <w:t>visarga</w:t>
      </w:r>
      <w:r>
        <w:t>) as characters</w:t>
      </w:r>
    </w:p>
    <w:p w14:paraId="00000031" w14:textId="18C24DE8" w:rsidR="006F3A4A" w:rsidRPr="00270103" w:rsidRDefault="00395046" w:rsidP="00877FB8">
      <w:pPr>
        <w:pStyle w:val="Lista3"/>
        <w:rPr>
          <w:rFonts w:eastAsia="Arial"/>
        </w:rPr>
      </w:pPr>
      <w:r>
        <w:t xml:space="preserve">some characters (in any writing system) have a semantic value that does not correspond </w:t>
      </w:r>
      <w:r w:rsidR="003D571E">
        <w:t>directly</w:t>
      </w:r>
      <w:r>
        <w:t xml:space="preserve"> to any phonemes, e.g.</w:t>
      </w:r>
    </w:p>
    <w:p w14:paraId="00000032" w14:textId="77777777" w:rsidR="006F3A4A" w:rsidRDefault="00395046" w:rsidP="00877FB8">
      <w:pPr>
        <w:pStyle w:val="Lista4"/>
      </w:pPr>
      <w:r>
        <w:t>numeral signs are definitely characters</w:t>
      </w:r>
    </w:p>
    <w:p w14:paraId="00000033" w14:textId="77777777" w:rsidR="006F3A4A" w:rsidRDefault="00395046" w:rsidP="00877FB8">
      <w:pPr>
        <w:pStyle w:val="Lista4"/>
      </w:pPr>
      <w:r>
        <w:t>punctuation signs and other symbols used in written text are arguably characters, and we prefer to include them in the scope of the term</w:t>
      </w:r>
    </w:p>
    <w:p w14:paraId="00000034" w14:textId="77777777" w:rsidR="006F3A4A" w:rsidRDefault="00395046" w:rsidP="00877FB8">
      <w:pPr>
        <w:pStyle w:val="Lista4"/>
      </w:pPr>
      <w:r>
        <w:t xml:space="preserve">to reduce ambiguity, the terms </w:t>
      </w:r>
      <w:r w:rsidRPr="004F551F">
        <w:rPr>
          <w:b/>
          <w:bCs/>
        </w:rPr>
        <w:t>alphabetic character</w:t>
      </w:r>
      <w:r>
        <w:t xml:space="preserve"> and </w:t>
      </w:r>
      <w:r w:rsidRPr="004F551F">
        <w:rPr>
          <w:b/>
          <w:bCs/>
        </w:rPr>
        <w:t>non-alphabetic character</w:t>
      </w:r>
      <w:r>
        <w:t xml:space="preserve"> may be used to distinguish between these subsets</w:t>
      </w:r>
    </w:p>
    <w:p w14:paraId="51813E18" w14:textId="687C7F28" w:rsidR="006157E1" w:rsidRDefault="00395046" w:rsidP="009413DD">
      <w:pPr>
        <w:pStyle w:val="Lista2"/>
      </w:pPr>
      <w:r>
        <w:t xml:space="preserve">a character defined as above is essentially equivalent to a </w:t>
      </w:r>
      <w:r w:rsidRPr="00270103">
        <w:rPr>
          <w:b/>
          <w:bCs/>
        </w:rPr>
        <w:t>grapheme</w:t>
      </w:r>
      <w:r>
        <w:t>, often defined as “the smallest functional unit of writing on whatever structural level of language the writing system operates” (</w:t>
      </w:r>
      <w:proofErr w:type="spellStart"/>
      <w:r>
        <w:t>Coulmas</w:t>
      </w:r>
      <w:proofErr w:type="spellEnd"/>
      <w:r>
        <w:t xml:space="preserve"> 2006, s.v.)</w:t>
      </w:r>
      <w:r w:rsidR="00FA7086">
        <w:rPr>
          <w:rStyle w:val="Lbjegyzet-hivatkozs"/>
        </w:rPr>
        <w:footnoteReference w:id="4"/>
      </w:r>
    </w:p>
    <w:p w14:paraId="00000037" w14:textId="77777777" w:rsidR="006F3A4A" w:rsidRPr="00061C63" w:rsidRDefault="00395046" w:rsidP="00877FB8">
      <w:pPr>
        <w:pStyle w:val="Lista"/>
        <w:rPr>
          <w:rFonts w:eastAsia="Arial"/>
        </w:rPr>
      </w:pPr>
      <w:r>
        <w:t xml:space="preserve">in information and computer science, a </w:t>
      </w:r>
      <w:r w:rsidRPr="00061C63">
        <w:rPr>
          <w:b/>
          <w:bCs/>
        </w:rPr>
        <w:t>Unicode character</w:t>
      </w:r>
      <w:r>
        <w:t xml:space="preserve"> is an abstract element of the script, defined as a “member of a set of elements used for the organization, control, or representation of textual data” (ISO/IEC 10646:2017(E), 2)</w:t>
      </w:r>
    </w:p>
    <w:p w14:paraId="00000038" w14:textId="77777777" w:rsidR="006F3A4A" w:rsidRDefault="00395046" w:rsidP="00877FB8">
      <w:pPr>
        <w:pStyle w:val="Lista2"/>
      </w:pPr>
      <w:r>
        <w:t>this technical definition is not something we need to use regularly, but it is good to be aware that this definition of a character includes:</w:t>
      </w:r>
    </w:p>
    <w:p w14:paraId="00000039" w14:textId="77777777" w:rsidR="006F3A4A" w:rsidRDefault="00395046" w:rsidP="00877FB8">
      <w:pPr>
        <w:pStyle w:val="Lista3"/>
      </w:pPr>
      <w:r>
        <w:t xml:space="preserve">entities with a visual counterpart (graphic characters) that </w:t>
      </w:r>
      <w:r w:rsidRPr="00270103">
        <w:rPr>
          <w:rStyle w:val="Foreign"/>
        </w:rPr>
        <w:t>represent</w:t>
      </w:r>
      <w:r>
        <w:t xml:space="preserve"> phonemes or other information (e.g. punctuation)</w:t>
      </w:r>
    </w:p>
    <w:p w14:paraId="0000003A" w14:textId="5193D115" w:rsidR="006F3A4A" w:rsidRDefault="00395046" w:rsidP="00877FB8">
      <w:pPr>
        <w:pStyle w:val="Lista4"/>
      </w:pPr>
      <w:r>
        <w:t xml:space="preserve">thus, in this sense of character, the </w:t>
      </w:r>
      <w:r w:rsidRPr="004F551F">
        <w:rPr>
          <w:rStyle w:val="Foreign"/>
        </w:rPr>
        <w:t>akṣara</w:t>
      </w:r>
      <w:r>
        <w:t xml:space="preserve"> </w:t>
      </w:r>
      <w:r w:rsidR="004B14A5" w:rsidRPr="004B14A5">
        <w:rPr>
          <w:rFonts w:hint="cs"/>
          <w:cs/>
          <w:lang w:bidi="hi-IN"/>
        </w:rPr>
        <w:t>कि</w:t>
      </w:r>
      <w:r w:rsidR="004B14A5" w:rsidRPr="004B14A5">
        <w:rPr>
          <w:cs/>
          <w:lang w:bidi="hi-IN"/>
        </w:rPr>
        <w:t xml:space="preserve"> </w:t>
      </w:r>
      <w:r>
        <w:t xml:space="preserve">= </w:t>
      </w:r>
      <w:r w:rsidRPr="00EB6868">
        <w:rPr>
          <w:rStyle w:val="ForeignOriyaScript"/>
        </w:rPr>
        <w:t>କି</w:t>
      </w:r>
      <w:r>
        <w:t xml:space="preserve"> = </w:t>
      </w:r>
      <w:r w:rsidR="00200C63" w:rsidRPr="00200C63">
        <w:rPr>
          <w:rStyle w:val="ForeignTamilScript"/>
          <w:rFonts w:hint="cs"/>
          <w:cs/>
          <w:lang w:bidi="ta-IN"/>
        </w:rPr>
        <w:t>கி</w:t>
      </w:r>
      <w:r w:rsidR="00200C63" w:rsidRPr="00200C63">
        <w:rPr>
          <w:cs/>
          <w:lang w:bidi="ta-IN"/>
        </w:rPr>
        <w:t xml:space="preserve"> </w:t>
      </w:r>
      <w:r w:rsidRPr="004F551F">
        <w:rPr>
          <w:rStyle w:val="Foreign"/>
        </w:rPr>
        <w:t>ki</w:t>
      </w:r>
      <w:r>
        <w:t xml:space="preserve"> consists of two characters, the abstract </w:t>
      </w:r>
      <w:r w:rsidRPr="004F551F">
        <w:rPr>
          <w:rStyle w:val="Foreign"/>
        </w:rPr>
        <w:t>k</w:t>
      </w:r>
      <w:r>
        <w:t xml:space="preserve"> and the abstract </w:t>
      </w:r>
      <w:r w:rsidRPr="004F551F">
        <w:rPr>
          <w:rStyle w:val="Foreign"/>
        </w:rPr>
        <w:t>i</w:t>
      </w:r>
    </w:p>
    <w:p w14:paraId="0000003B" w14:textId="77777777" w:rsidR="006F3A4A" w:rsidRDefault="00395046" w:rsidP="00877FB8">
      <w:pPr>
        <w:pStyle w:val="Lista3"/>
      </w:pPr>
      <w:r>
        <w:t xml:space="preserve">as well as functional characters that do not necessarily have a visual counterpart and exercise </w:t>
      </w:r>
      <w:r w:rsidRPr="00270103">
        <w:rPr>
          <w:rStyle w:val="Foreign"/>
        </w:rPr>
        <w:t>organization</w:t>
      </w:r>
      <w:r>
        <w:t xml:space="preserve"> and </w:t>
      </w:r>
      <w:r w:rsidRPr="00270103">
        <w:rPr>
          <w:rStyle w:val="Foreign"/>
        </w:rPr>
        <w:t>control</w:t>
      </w:r>
      <w:r>
        <w:t xml:space="preserve"> over graphic characters; for instance in Indic scripts</w:t>
      </w:r>
    </w:p>
    <w:p w14:paraId="0000003C" w14:textId="2F007A30" w:rsidR="006F3A4A" w:rsidRDefault="00395046" w:rsidP="00877FB8">
      <w:pPr>
        <w:pStyle w:val="Lista4"/>
      </w:pPr>
      <w:r>
        <w:t xml:space="preserve">conjunct consonants such as Devanagari </w:t>
      </w:r>
      <w:r w:rsidR="004B14A5" w:rsidRPr="004B14A5">
        <w:rPr>
          <w:rFonts w:hint="cs"/>
          <w:cs/>
          <w:lang w:bidi="hi-IN"/>
        </w:rPr>
        <w:t>क्त</w:t>
      </w:r>
      <w:r w:rsidR="004B14A5" w:rsidRPr="004B14A5">
        <w:rPr>
          <w:cs/>
          <w:lang w:bidi="hi-IN"/>
        </w:rPr>
        <w:t xml:space="preserve"> </w:t>
      </w:r>
      <w:r>
        <w:t xml:space="preserve">involve a non-graphic </w:t>
      </w:r>
      <w:r w:rsidRPr="004F551F">
        <w:rPr>
          <w:rStyle w:val="Foreign"/>
        </w:rPr>
        <w:t>virāma</w:t>
      </w:r>
      <w:r>
        <w:t xml:space="preserve"> character whose function is to tell the computer that the graphic characters are to form a conjunct (ligature)</w:t>
      </w:r>
    </w:p>
    <w:p w14:paraId="0000003D" w14:textId="7B02EF6E" w:rsidR="006F3A4A" w:rsidRPr="00EB6868" w:rsidRDefault="00395046" w:rsidP="00877FB8">
      <w:pPr>
        <w:pStyle w:val="Lista4"/>
        <w:rPr>
          <w:rFonts w:eastAsia="Arial"/>
        </w:rPr>
      </w:pPr>
      <w:r>
        <w:lastRenderedPageBreak/>
        <w:t xml:space="preserve">unusually formed conjuncts such as Devanagari </w:t>
      </w:r>
      <w:r w:rsidR="00EB6868" w:rsidRPr="00EB6868">
        <w:rPr>
          <w:rFonts w:hint="cs"/>
          <w:cs/>
          <w:lang w:bidi="hi-IN"/>
        </w:rPr>
        <w:t>द्‌म</w:t>
      </w:r>
      <w:r>
        <w:t xml:space="preserve"> include, in addition, a control character called a zero-width non-joiner to tell the computer that this particular </w:t>
      </w:r>
      <w:r w:rsidRPr="004F551F">
        <w:rPr>
          <w:rStyle w:val="Foreign"/>
        </w:rPr>
        <w:t>virāma</w:t>
      </w:r>
      <w:r>
        <w:t xml:space="preserve"> should not form a conjunct (the expected Devanagari</w:t>
      </w:r>
      <w:r w:rsidR="00EB6868">
        <w:t xml:space="preserve"> </w:t>
      </w:r>
      <w:r w:rsidR="00EB6868" w:rsidRPr="00EB6868">
        <w:rPr>
          <w:rFonts w:hint="cs"/>
          <w:cs/>
          <w:lang w:bidi="hi-IN"/>
        </w:rPr>
        <w:t>द्म</w:t>
      </w:r>
      <w:r>
        <w:t xml:space="preserve">), but manifest as a visible </w:t>
      </w:r>
      <w:r w:rsidR="00C66106">
        <w:t>zero vowel</w:t>
      </w:r>
      <w:r>
        <w:t xml:space="preserve"> marker</w:t>
      </w:r>
    </w:p>
    <w:p w14:paraId="0000003E" w14:textId="77777777" w:rsidR="006F3A4A" w:rsidRPr="00270103" w:rsidRDefault="00395046" w:rsidP="00877FB8">
      <w:pPr>
        <w:pStyle w:val="Lista2"/>
        <w:rPr>
          <w:rFonts w:eastAsia="Arial"/>
        </w:rPr>
      </w:pPr>
      <w:r>
        <w:t xml:space="preserve">a </w:t>
      </w:r>
      <w:r w:rsidRPr="00270103">
        <w:rPr>
          <w:b/>
          <w:bCs/>
        </w:rPr>
        <w:t>glyph</w:t>
      </w:r>
      <w:r>
        <w:t xml:space="preserve"> is a concrete graphical representation of any particular character</w:t>
      </w:r>
    </w:p>
    <w:p w14:paraId="0000003F" w14:textId="377D06FF" w:rsidR="006F3A4A" w:rsidRDefault="00395046" w:rsidP="00877FB8">
      <w:pPr>
        <w:pStyle w:val="Lista3"/>
      </w:pPr>
      <w:r>
        <w:t xml:space="preserve">thus the Indic character </w:t>
      </w:r>
      <w:r w:rsidRPr="00270103">
        <w:rPr>
          <w:rStyle w:val="Foreign"/>
        </w:rPr>
        <w:t>ma</w:t>
      </w:r>
      <w:r>
        <w:t xml:space="preserve"> may be represented by the glyphs </w:t>
      </w:r>
      <w:r w:rsidRPr="00270103">
        <w:rPr>
          <w:rStyle w:val="ForeignBalineseScript"/>
        </w:rPr>
        <w:t>ᬫ</w:t>
      </w:r>
      <w:r>
        <w:t xml:space="preserve">, </w:t>
      </w:r>
      <w:r w:rsidR="00270103" w:rsidRPr="00270103">
        <w:rPr>
          <w:rFonts w:hint="cs"/>
          <w:cs/>
          <w:lang w:bidi="hi-IN"/>
        </w:rPr>
        <w:t>म</w:t>
      </w:r>
      <w:r>
        <w:t xml:space="preserve">, </w:t>
      </w:r>
      <w:r w:rsidR="00200C63" w:rsidRPr="00200C63">
        <w:rPr>
          <w:rStyle w:val="ForeignTamilScript"/>
          <w:rFonts w:hint="cs"/>
          <w:cs/>
          <w:lang w:bidi="ta-IN"/>
        </w:rPr>
        <w:t>ம</w:t>
      </w:r>
      <w:r>
        <w:t xml:space="preserve">, </w:t>
      </w:r>
      <w:r w:rsidRPr="00270103">
        <w:rPr>
          <w:rStyle w:val="ForeignBrahmiScript"/>
        </w:rPr>
        <w:t>𑀫</w:t>
      </w:r>
      <w:r>
        <w:t xml:space="preserve">, </w:t>
      </w:r>
      <w:r w:rsidRPr="00200C63">
        <w:rPr>
          <w:rStyle w:val="ForeignThaiScript"/>
        </w:rPr>
        <w:t>ម</w:t>
      </w:r>
      <w:r>
        <w:t xml:space="preserve"> etc.</w:t>
      </w:r>
    </w:p>
    <w:p w14:paraId="00000040" w14:textId="77777777" w:rsidR="006F3A4A" w:rsidRDefault="00395046" w:rsidP="00877FB8">
      <w:pPr>
        <w:pStyle w:val="Lista3"/>
      </w:pPr>
      <w:r>
        <w:t xml:space="preserve">Unicode parlance prefers to use the term </w:t>
      </w:r>
      <w:r w:rsidRPr="00270103">
        <w:rPr>
          <w:b/>
          <w:bCs/>
        </w:rPr>
        <w:t>graphic symbol</w:t>
      </w:r>
      <w:r>
        <w:t>, defined as the “visual representation of a graphic character or of a composite sequence” (ISO/IEC 10646:2017(E), 5)</w:t>
      </w:r>
    </w:p>
    <w:p w14:paraId="00000041" w14:textId="77777777" w:rsidR="006F3A4A" w:rsidRDefault="00395046" w:rsidP="00877FB8">
      <w:pPr>
        <w:pStyle w:val="Lista3"/>
      </w:pPr>
      <w:r>
        <w:t xml:space="preserve">another roughly synonymous term is </w:t>
      </w:r>
      <w:r w:rsidRPr="00270103">
        <w:rPr>
          <w:b/>
          <w:bCs/>
        </w:rPr>
        <w:t>graphic sign</w:t>
      </w:r>
      <w:r>
        <w:t xml:space="preserve">, defined as “any conventional mark by which a human being intends to affect the state or </w:t>
      </w:r>
      <w:proofErr w:type="spellStart"/>
      <w:r>
        <w:t>behavior</w:t>
      </w:r>
      <w:proofErr w:type="spellEnd"/>
      <w:r>
        <w:t xml:space="preserve"> of other human beings” (</w:t>
      </w:r>
      <w:proofErr w:type="spellStart"/>
      <w:r>
        <w:t>Wellisch</w:t>
      </w:r>
      <w:proofErr w:type="spellEnd"/>
      <w:r>
        <w:t xml:space="preserve"> 1978, 10)</w:t>
      </w:r>
    </w:p>
    <w:p w14:paraId="00000042" w14:textId="157BB5C8" w:rsidR="006F3A4A" w:rsidRDefault="00395046" w:rsidP="00877FB8">
      <w:pPr>
        <w:pStyle w:val="Lista3"/>
      </w:pPr>
      <w:r>
        <w:t xml:space="preserve">yet another quasi-synonym is </w:t>
      </w:r>
      <w:r w:rsidRPr="00270103">
        <w:rPr>
          <w:b/>
          <w:bCs/>
        </w:rPr>
        <w:t>graph</w:t>
      </w:r>
      <w:r>
        <w:t>, defined as “The smallest formal unit of written language on the level of handwriting or print” (</w:t>
      </w:r>
      <w:proofErr w:type="spellStart"/>
      <w:r>
        <w:t>Coulmas</w:t>
      </w:r>
      <w:proofErr w:type="spellEnd"/>
      <w:r>
        <w:t xml:space="preserve"> 2006, s.v.)</w:t>
      </w:r>
    </w:p>
    <w:p w14:paraId="00000043" w14:textId="77777777" w:rsidR="006F3A4A" w:rsidRDefault="00395046" w:rsidP="00877FB8">
      <w:pPr>
        <w:pStyle w:val="Lista3"/>
      </w:pPr>
      <w:r>
        <w:t xml:space="preserve">visually different glyphs representing the same character within a writing system are known as </w:t>
      </w:r>
      <w:r w:rsidRPr="00270103">
        <w:rPr>
          <w:b/>
          <w:bCs/>
        </w:rPr>
        <w:t>allographs</w:t>
      </w:r>
    </w:p>
    <w:p w14:paraId="00000044" w14:textId="084BCED4" w:rsidR="006F3A4A" w:rsidRDefault="00395046" w:rsidP="00877FB8">
      <w:pPr>
        <w:pStyle w:val="Lista4"/>
      </w:pPr>
      <w:r>
        <w:t xml:space="preserve">e.g. in the Latin script, the glyphs </w:t>
      </w:r>
      <w:r w:rsidR="00EB6868">
        <w:t>‘</w:t>
      </w:r>
      <w:r w:rsidRPr="00EB6868">
        <w:rPr>
          <w:rFonts w:ascii="Times New Roman" w:hAnsi="Times New Roman" w:cs="Times New Roman"/>
        </w:rPr>
        <w:t>a</w:t>
      </w:r>
      <w:r w:rsidR="00EB6868">
        <w:t>’</w:t>
      </w:r>
      <w:r>
        <w:t xml:space="preserve"> and </w:t>
      </w:r>
      <w:r w:rsidR="00EB6868">
        <w:t>‘</w:t>
      </w:r>
      <w:r w:rsidRPr="00EB6868">
        <w:rPr>
          <w:rFonts w:ascii="Times New Roman" w:hAnsi="Times New Roman" w:cs="Times New Roman"/>
          <w:i/>
          <w:iCs/>
        </w:rPr>
        <w:t>a</w:t>
      </w:r>
      <w:r w:rsidR="00EB6868" w:rsidRPr="00EB6868">
        <w:t>’</w:t>
      </w:r>
      <w:r w:rsidRPr="00EB6868">
        <w:t xml:space="preserve"> </w:t>
      </w:r>
      <w:r>
        <w:t>are allographs (and, for most practical purposes in most languages, a and A are likewise allographs)</w:t>
      </w:r>
    </w:p>
    <w:p w14:paraId="00000045" w14:textId="4F7EE159" w:rsidR="006F3A4A" w:rsidRPr="00270103" w:rsidRDefault="00395046" w:rsidP="009413DD">
      <w:pPr>
        <w:pStyle w:val="Lista"/>
        <w:rPr>
          <w:rFonts w:eastAsia="Arial"/>
        </w:rPr>
      </w:pPr>
      <w:r>
        <w:t xml:space="preserve">to refer to parts of complex Indic characters that are visually distinct and have a semantic value of their own, we use (and encourage the use of) the term </w:t>
      </w:r>
      <w:r w:rsidRPr="00270103">
        <w:rPr>
          <w:b/>
          <w:bCs/>
        </w:rPr>
        <w:t>component</w:t>
      </w:r>
      <w:r>
        <w:t>; thus,</w:t>
      </w:r>
    </w:p>
    <w:p w14:paraId="00000046" w14:textId="28D43928" w:rsidR="006F3A4A" w:rsidRDefault="00395046" w:rsidP="009413DD">
      <w:pPr>
        <w:pStyle w:val="Lista2"/>
      </w:pPr>
      <w:r w:rsidRPr="00270103">
        <w:rPr>
          <w:b/>
          <w:bCs/>
        </w:rPr>
        <w:t>character components</w:t>
      </w:r>
      <w:r>
        <w:t xml:space="preserve"> are elements such as those representing the phonemes </w:t>
      </w:r>
      <w:r w:rsidRPr="00270103">
        <w:rPr>
          <w:rStyle w:val="Foreign"/>
        </w:rPr>
        <w:t>r</w:t>
      </w:r>
      <w:r>
        <w:t xml:space="preserve">, </w:t>
      </w:r>
      <w:r w:rsidRPr="00270103">
        <w:rPr>
          <w:rStyle w:val="Foreign"/>
        </w:rPr>
        <w:t>d</w:t>
      </w:r>
      <w:r>
        <w:t xml:space="preserve">, </w:t>
      </w:r>
      <w:r w:rsidRPr="00270103">
        <w:rPr>
          <w:rStyle w:val="Foreign"/>
        </w:rPr>
        <w:t>dh</w:t>
      </w:r>
      <w:r>
        <w:t xml:space="preserve"> and</w:t>
      </w:r>
      <w:r w:rsidR="00A563C6">
        <w:t xml:space="preserve"> </w:t>
      </w:r>
      <w:r w:rsidRPr="00270103">
        <w:rPr>
          <w:rStyle w:val="Foreign"/>
        </w:rPr>
        <w:t>e</w:t>
      </w:r>
      <w:r>
        <w:t xml:space="preserve"> in the Indic character </w:t>
      </w:r>
      <w:r w:rsidRPr="00270103">
        <w:rPr>
          <w:rStyle w:val="Foreign"/>
        </w:rPr>
        <w:t>rddhe</w:t>
      </w:r>
      <w:r>
        <w:t xml:space="preserve">, as well as the </w:t>
      </w:r>
      <w:r w:rsidR="00C66106">
        <w:t xml:space="preserve">zero vowel marker </w:t>
      </w:r>
      <w:r>
        <w:t xml:space="preserve">in the Indic character </w:t>
      </w:r>
      <w:r w:rsidRPr="00270103">
        <w:rPr>
          <w:rStyle w:val="Foreign"/>
        </w:rPr>
        <w:t>k</w:t>
      </w:r>
      <w:r>
        <w:t xml:space="preserve"> composed with an explicit </w:t>
      </w:r>
      <w:r w:rsidR="00C66106">
        <w:t>vowel killer</w:t>
      </w:r>
    </w:p>
    <w:p w14:paraId="00000047" w14:textId="4E3DADE6" w:rsidR="006F3A4A" w:rsidRDefault="00395046" w:rsidP="009413DD">
      <w:pPr>
        <w:pStyle w:val="Lista2"/>
      </w:pPr>
      <w:r>
        <w:t xml:space="preserve">while </w:t>
      </w:r>
      <w:r w:rsidRPr="00270103">
        <w:rPr>
          <w:b/>
          <w:bCs/>
        </w:rPr>
        <w:t>glyph components</w:t>
      </w:r>
      <w:r>
        <w:t xml:space="preserve"> are particular realisations of character </w:t>
      </w:r>
      <w:r w:rsidR="00692741">
        <w:t>components</w:t>
      </w:r>
      <w:r>
        <w:t xml:space="preserve"> in any specific script, such as the stroke combinations </w:t>
      </w:r>
      <w:r w:rsidR="005C7B65">
        <w:t>corresponding to the transliterated characters</w:t>
      </w:r>
      <w:r>
        <w:t xml:space="preserve"> </w:t>
      </w:r>
      <w:r w:rsidRPr="00270103">
        <w:rPr>
          <w:rStyle w:val="Foreign"/>
        </w:rPr>
        <w:t>r</w:t>
      </w:r>
      <w:r>
        <w:t xml:space="preserve">, </w:t>
      </w:r>
      <w:r w:rsidRPr="00270103">
        <w:rPr>
          <w:rStyle w:val="Foreign"/>
        </w:rPr>
        <w:t>d</w:t>
      </w:r>
      <w:r>
        <w:t xml:space="preserve">, </w:t>
      </w:r>
      <w:r w:rsidRPr="00270103">
        <w:rPr>
          <w:rStyle w:val="Foreign"/>
        </w:rPr>
        <w:t>dh</w:t>
      </w:r>
      <w:r>
        <w:t xml:space="preserve"> an</w:t>
      </w:r>
      <w:r w:rsidR="003D571E">
        <w:t xml:space="preserve">d </w:t>
      </w:r>
      <w:r w:rsidRPr="00270103">
        <w:rPr>
          <w:rStyle w:val="Foreign"/>
        </w:rPr>
        <w:t>e</w:t>
      </w:r>
      <w:r>
        <w:t xml:space="preserve"> in Devanagari </w:t>
      </w:r>
      <w:r w:rsidR="00270103" w:rsidRPr="00270103">
        <w:rPr>
          <w:rFonts w:hint="cs"/>
          <w:cs/>
          <w:lang w:bidi="hi-IN"/>
        </w:rPr>
        <w:t>र्द्धे</w:t>
      </w:r>
      <w:r>
        <w:t xml:space="preserve">, or those representing </w:t>
      </w:r>
      <w:r w:rsidRPr="00270103">
        <w:rPr>
          <w:rStyle w:val="Foreign"/>
        </w:rPr>
        <w:t>ka</w:t>
      </w:r>
      <w:r>
        <w:t xml:space="preserve"> and the </w:t>
      </w:r>
      <w:r w:rsidR="00C66106">
        <w:t xml:space="preserve">zero vowel marker </w:t>
      </w:r>
      <w:r>
        <w:t>in Devanagari</w:t>
      </w:r>
      <w:r w:rsidR="00270103" w:rsidRPr="00270103">
        <w:rPr>
          <w:rFonts w:hint="cs"/>
          <w:cs/>
          <w:lang w:bidi="hi-IN"/>
        </w:rPr>
        <w:t xml:space="preserve"> क्</w:t>
      </w:r>
      <w:r>
        <w:t xml:space="preserve"> </w:t>
      </w:r>
    </w:p>
    <w:p w14:paraId="00000048" w14:textId="77777777" w:rsidR="006F3A4A" w:rsidRDefault="00395046" w:rsidP="009413DD">
      <w:pPr>
        <w:pStyle w:val="Lista2"/>
      </w:pPr>
      <w:r>
        <w:t>when no distinction between character and glyph is required, “component” may be used on its own to refer to these entities</w:t>
      </w:r>
    </w:p>
    <w:p w14:paraId="00000049" w14:textId="70DF3F48" w:rsidR="006F3A4A" w:rsidRDefault="00395046" w:rsidP="009413DD">
      <w:pPr>
        <w:pStyle w:val="Lista2"/>
      </w:pPr>
      <w:r>
        <w:t xml:space="preserve">components which can never occur independently, but which </w:t>
      </w:r>
      <w:r w:rsidR="003D571E">
        <w:t xml:space="preserve">can </w:t>
      </w:r>
      <w:r>
        <w:t xml:space="preserve">occur in combination with </w:t>
      </w:r>
      <w:r w:rsidR="003D571E">
        <w:t>various</w:t>
      </w:r>
      <w:r>
        <w:t xml:space="preserve"> other </w:t>
      </w:r>
      <w:r w:rsidR="00692741">
        <w:t>components</w:t>
      </w:r>
      <w:r>
        <w:t xml:space="preserve">, may be specifically called </w:t>
      </w:r>
      <w:r w:rsidRPr="00270103">
        <w:rPr>
          <w:b/>
          <w:bCs/>
        </w:rPr>
        <w:t>markers</w:t>
      </w:r>
      <w:r>
        <w:t xml:space="preserve"> (with </w:t>
      </w:r>
      <w:proofErr w:type="spellStart"/>
      <w:r>
        <w:t>Ollett</w:t>
      </w:r>
      <w:proofErr w:type="spellEnd"/>
      <w:r>
        <w:t xml:space="preserve"> </w:t>
      </w:r>
      <w:r w:rsidR="003D571E">
        <w:t>and</w:t>
      </w:r>
      <w:r>
        <w:t xml:space="preserve"> Taylor </w:t>
      </w:r>
      <w:r w:rsidR="003F52E0">
        <w:t>forthcoming</w:t>
      </w:r>
      <w:r>
        <w:t>)</w:t>
      </w:r>
    </w:p>
    <w:p w14:paraId="0000004A" w14:textId="611AB5E7" w:rsidR="006F3A4A" w:rsidRDefault="00395046" w:rsidP="009413DD">
      <w:pPr>
        <w:pStyle w:val="Lista3"/>
      </w:pPr>
      <w:r>
        <w:t>in Indic scripts these include in particular dependent vowel</w:t>
      </w:r>
      <w:r w:rsidR="00C66106">
        <w:t xml:space="preserve"> marker</w:t>
      </w:r>
      <w:r>
        <w:t xml:space="preserve">s </w:t>
      </w:r>
      <w:r w:rsidR="00C66106">
        <w:t>and zero vowel markers</w:t>
      </w:r>
      <w:r>
        <w:t xml:space="preserve">, but some other signs, such as the </w:t>
      </w:r>
      <w:r w:rsidRPr="004F551F">
        <w:rPr>
          <w:rStyle w:val="Foreign"/>
        </w:rPr>
        <w:t>upadhmānīya</w:t>
      </w:r>
      <w:r>
        <w:t xml:space="preserve"> and </w:t>
      </w:r>
      <w:r w:rsidRPr="004F551F">
        <w:rPr>
          <w:rStyle w:val="Foreign"/>
        </w:rPr>
        <w:t>jihvāmūlīya</w:t>
      </w:r>
      <w:r>
        <w:t xml:space="preserve">, the </w:t>
      </w:r>
      <w:r w:rsidRPr="004F551F">
        <w:rPr>
          <w:rStyle w:val="Foreign"/>
        </w:rPr>
        <w:t>repha</w:t>
      </w:r>
      <w:r>
        <w:t xml:space="preserve">, and arguably also the </w:t>
      </w:r>
      <w:r w:rsidRPr="004F551F">
        <w:rPr>
          <w:rStyle w:val="Foreign"/>
        </w:rPr>
        <w:t>anusvāra</w:t>
      </w:r>
      <w:r>
        <w:t xml:space="preserve"> and </w:t>
      </w:r>
      <w:r w:rsidRPr="004F551F">
        <w:rPr>
          <w:rStyle w:val="Foreign"/>
        </w:rPr>
        <w:t>visarga</w:t>
      </w:r>
      <w:r>
        <w:t>, may also be included in the scope of this term</w:t>
      </w:r>
    </w:p>
    <w:p w14:paraId="0000004B" w14:textId="77777777" w:rsidR="006F3A4A" w:rsidRDefault="00395046" w:rsidP="009413DD">
      <w:pPr>
        <w:pStyle w:val="Lista2"/>
      </w:pPr>
      <w:r>
        <w:t>note that the term “component” is sometimes (e.g. Brookes et al. 2015, 34) also used to refer to distinctive subunits of non-complex characters, i.e. to elements without phonemic correspondence</w:t>
      </w:r>
    </w:p>
    <w:p w14:paraId="0000004C" w14:textId="3FFE43C0" w:rsidR="006F3A4A" w:rsidRDefault="00395046" w:rsidP="009413DD">
      <w:pPr>
        <w:pStyle w:val="Lista3"/>
      </w:pPr>
      <w:r>
        <w:t xml:space="preserve">although </w:t>
      </w:r>
      <w:r w:rsidR="005C7B65">
        <w:t xml:space="preserve">it is </w:t>
      </w:r>
      <w:r>
        <w:t xml:space="preserve">not relevant to this guide, we </w:t>
      </w:r>
      <w:r w:rsidR="005C7B65">
        <w:t xml:space="preserve">recommend </w:t>
      </w:r>
      <w:r>
        <w:t>avoid</w:t>
      </w:r>
      <w:r w:rsidR="005C7B65">
        <w:t>ing</w:t>
      </w:r>
      <w:r>
        <w:t xml:space="preserve"> the word “component” in this sense and instead encourage the use of </w:t>
      </w:r>
      <w:r w:rsidRPr="004F551F">
        <w:rPr>
          <w:b/>
          <w:bCs/>
        </w:rPr>
        <w:t>stroke</w:t>
      </w:r>
      <w:r>
        <w:t xml:space="preserve"> to refer e.g. in palaeographic descriptions to the visual elements that make up a character and to their graphic manifestations that make up a particular glyph</w:t>
      </w:r>
    </w:p>
    <w:p w14:paraId="0000004D" w14:textId="77777777" w:rsidR="006F3A4A" w:rsidRDefault="00395046" w:rsidP="009413DD">
      <w:pPr>
        <w:pStyle w:val="Lista3"/>
      </w:pPr>
      <w:r>
        <w:t>we also encourage the use of biological and architectural analogues to describe particular strokes, e.g. arm, leg, wing, tail, stem, lobe, arch, base, etc.</w:t>
      </w:r>
    </w:p>
    <w:p w14:paraId="0000004E" w14:textId="14845E05" w:rsidR="006F3A4A" w:rsidRPr="002E3853" w:rsidRDefault="00395046" w:rsidP="00AF2BAB">
      <w:pPr>
        <w:pStyle w:val="Cmsor3"/>
        <w:numPr>
          <w:ilvl w:val="2"/>
          <w:numId w:val="16"/>
        </w:numPr>
      </w:pPr>
      <w:bookmarkStart w:id="47" w:name="_e0pbcnpwb4p5" w:colFirst="0" w:colLast="0"/>
      <w:bookmarkStart w:id="48" w:name="_Toc17811413"/>
      <w:bookmarkStart w:id="49" w:name="_Toc17811468"/>
      <w:bookmarkStart w:id="50" w:name="_Toc44587455"/>
      <w:bookmarkEnd w:id="47"/>
      <w:r w:rsidRPr="002E3853">
        <w:t xml:space="preserve">Script </w:t>
      </w:r>
      <w:r w:rsidR="008969B5" w:rsidRPr="002E3853">
        <w:t>conversion</w:t>
      </w:r>
      <w:bookmarkEnd w:id="48"/>
      <w:bookmarkEnd w:id="49"/>
      <w:bookmarkEnd w:id="50"/>
    </w:p>
    <w:p w14:paraId="0000004F" w14:textId="3D9A1A82" w:rsidR="006F3A4A" w:rsidRDefault="00395046" w:rsidP="00877FB8">
      <w:pPr>
        <w:pStyle w:val="Lista"/>
      </w:pPr>
      <w:r>
        <w:t xml:space="preserve">for the conversion of one script to another, the words ‘transliteration’ and ‘transcription’ are </w:t>
      </w:r>
      <w:r w:rsidR="008A79A4">
        <w:t xml:space="preserve">sometimes </w:t>
      </w:r>
      <w:r>
        <w:t>used interchangeably, but they have more restricted, and distinct, meanings in the usage we encourage</w:t>
      </w:r>
    </w:p>
    <w:p w14:paraId="00000050" w14:textId="77777777" w:rsidR="006F3A4A" w:rsidRPr="00061C63" w:rsidRDefault="00395046" w:rsidP="00877FB8">
      <w:pPr>
        <w:pStyle w:val="Lista"/>
        <w:rPr>
          <w:b/>
          <w:bCs/>
        </w:rPr>
      </w:pPr>
      <w:r w:rsidRPr="00061C63">
        <w:rPr>
          <w:b/>
          <w:bCs/>
        </w:rPr>
        <w:t>transcription</w:t>
      </w:r>
      <w:r>
        <w:t xml:space="preserve"> is “when the </w:t>
      </w:r>
      <w:r w:rsidRPr="00061C63">
        <w:rPr>
          <w:b/>
          <w:bCs/>
        </w:rPr>
        <w:t>phonemes</w:t>
      </w:r>
      <w:r>
        <w:t xml:space="preserve"> of a source language written in a dissimilar script (or not written at all) are represented more or less faithfully by the characters (letters and other graphic signs) of a dominant script” (</w:t>
      </w:r>
      <w:proofErr w:type="spellStart"/>
      <w:r>
        <w:t>Wellisch</w:t>
      </w:r>
      <w:proofErr w:type="spellEnd"/>
      <w:r>
        <w:t xml:space="preserve"> 1978, 18, emphasis added)</w:t>
      </w:r>
    </w:p>
    <w:p w14:paraId="00000051" w14:textId="77777777" w:rsidR="006F3A4A" w:rsidRPr="00061C63" w:rsidRDefault="00395046" w:rsidP="00877FB8">
      <w:pPr>
        <w:pStyle w:val="Lista"/>
        <w:rPr>
          <w:b/>
          <w:bCs/>
        </w:rPr>
      </w:pPr>
      <w:r w:rsidRPr="00061C63">
        <w:rPr>
          <w:b/>
          <w:bCs/>
        </w:rPr>
        <w:t>transliteration</w:t>
      </w:r>
      <w:r>
        <w:t xml:space="preserve"> is “when the </w:t>
      </w:r>
      <w:r w:rsidRPr="00061C63">
        <w:rPr>
          <w:b/>
          <w:bCs/>
        </w:rPr>
        <w:t>graphemes</w:t>
      </w:r>
      <w:r>
        <w:t xml:space="preserve"> of a source script are converted into graphemes of a target script without any regard to pronunciation and also, at least in the strictest sense, without either adding or deleting any graphemes that are not present in the source script” (ibid.)</w:t>
      </w:r>
    </w:p>
    <w:p w14:paraId="00000053" w14:textId="34E9DEF9" w:rsidR="006F3A4A" w:rsidRDefault="00395046" w:rsidP="00877FB8">
      <w:pPr>
        <w:pStyle w:val="Lista"/>
      </w:pPr>
      <w:r>
        <w:t xml:space="preserve">by the same author’s definition, </w:t>
      </w:r>
      <w:r w:rsidRPr="00061C63">
        <w:rPr>
          <w:b/>
          <w:bCs/>
        </w:rPr>
        <w:t>Romanisation</w:t>
      </w:r>
      <w:r>
        <w:t xml:space="preserve"> is “used as a neutral term to denote both methods of script conversion … into the Roman script” (ibid., 19)</w:t>
      </w:r>
    </w:p>
    <w:p w14:paraId="15F86621" w14:textId="7BBAF437" w:rsidR="008A79A4" w:rsidRDefault="008A79A4" w:rsidP="008A79A4">
      <w:pPr>
        <w:pStyle w:val="Lista"/>
      </w:pPr>
      <w:r>
        <w:lastRenderedPageBreak/>
        <w:t>in the case of Sanskrit, with its nearly perfect match between phonology and native writing system used to transcribe it, it takes some thinking to come up with examples of the difference between transliteration and transcription, e.g.</w:t>
      </w:r>
    </w:p>
    <w:p w14:paraId="51C4C5B3" w14:textId="03AA1669" w:rsidR="008A79A4" w:rsidRDefault="008A79A4" w:rsidP="008A79A4">
      <w:pPr>
        <w:pStyle w:val="Lista2"/>
      </w:pPr>
      <w:r w:rsidRPr="008A79A4">
        <w:rPr>
          <w:rStyle w:val="Foreign"/>
        </w:rPr>
        <w:t>jihvāmūlīya</w:t>
      </w:r>
      <w:r>
        <w:t xml:space="preserve">, </w:t>
      </w:r>
      <w:r w:rsidRPr="008A79A4">
        <w:rPr>
          <w:rStyle w:val="Foreign"/>
        </w:rPr>
        <w:t>upadhmānīya</w:t>
      </w:r>
      <w:r>
        <w:t xml:space="preserve"> and regular </w:t>
      </w:r>
      <w:r w:rsidRPr="008A79A4">
        <w:rPr>
          <w:rStyle w:val="Foreign"/>
        </w:rPr>
        <w:t>visarga</w:t>
      </w:r>
      <w:r>
        <w:t xml:space="preserve"> are differentiated in transliteration, but </w:t>
      </w:r>
      <w:r w:rsidR="00D15DA8">
        <w:t xml:space="preserve">only </w:t>
      </w:r>
      <w:r w:rsidRPr="00D15DA8">
        <w:rPr>
          <w:rStyle w:val="Foreign"/>
        </w:rPr>
        <w:t>ḥ</w:t>
      </w:r>
      <w:r>
        <w:t xml:space="preserve"> </w:t>
      </w:r>
      <w:r w:rsidR="00D15DA8">
        <w:t xml:space="preserve">is used </w:t>
      </w:r>
      <w:r>
        <w:t xml:space="preserve">in </w:t>
      </w:r>
      <w:r w:rsidR="00D15DA8">
        <w:t xml:space="preserve">the </w:t>
      </w:r>
      <w:r>
        <w:t>transcription</w:t>
      </w:r>
      <w:r w:rsidR="00D15DA8">
        <w:t xml:space="preserve"> of standard Sanskrit</w:t>
      </w:r>
    </w:p>
    <w:p w14:paraId="04E132A2" w14:textId="317CAA6B" w:rsidR="008A79A4" w:rsidRDefault="00D15DA8" w:rsidP="00D15DA8">
      <w:pPr>
        <w:pStyle w:val="Lista2"/>
      </w:pPr>
      <w:r>
        <w:t>s</w:t>
      </w:r>
      <w:r w:rsidR="008A79A4">
        <w:t xml:space="preserve">pellings such as </w:t>
      </w:r>
      <w:r w:rsidR="008A79A4" w:rsidRPr="00D15DA8">
        <w:rPr>
          <w:rStyle w:val="Foreign"/>
        </w:rPr>
        <w:t>karmma</w:t>
      </w:r>
      <w:r w:rsidR="008A79A4">
        <w:t xml:space="preserve"> and </w:t>
      </w:r>
      <w:r w:rsidR="008A79A4" w:rsidRPr="00D15DA8">
        <w:rPr>
          <w:rStyle w:val="Foreign"/>
        </w:rPr>
        <w:t>satva</w:t>
      </w:r>
      <w:r w:rsidR="008A79A4">
        <w:t xml:space="preserve"> </w:t>
      </w:r>
      <w:r>
        <w:t xml:space="preserve">are </w:t>
      </w:r>
      <w:r w:rsidR="008A79A4">
        <w:t>retained in transliteration</w:t>
      </w:r>
      <w:r>
        <w:t>,</w:t>
      </w:r>
      <w:r w:rsidR="008A79A4">
        <w:t xml:space="preserve"> but normalized </w:t>
      </w:r>
      <w:r>
        <w:t>to</w:t>
      </w:r>
      <w:r w:rsidR="008A79A4">
        <w:t xml:space="preserve"> </w:t>
      </w:r>
      <w:r w:rsidR="008A79A4" w:rsidRPr="00D15DA8">
        <w:rPr>
          <w:rStyle w:val="Foreign"/>
        </w:rPr>
        <w:t>karma</w:t>
      </w:r>
      <w:r w:rsidR="008A79A4">
        <w:t xml:space="preserve"> and </w:t>
      </w:r>
      <w:r w:rsidR="008A79A4" w:rsidRPr="00D15DA8">
        <w:rPr>
          <w:rStyle w:val="Foreign"/>
        </w:rPr>
        <w:t>sattva</w:t>
      </w:r>
      <w:r w:rsidR="008A79A4">
        <w:t xml:space="preserve"> in transcription</w:t>
      </w:r>
    </w:p>
    <w:p w14:paraId="0B1BC702" w14:textId="192D42C8" w:rsidR="008A79A4" w:rsidRDefault="00D15DA8" w:rsidP="008A79A4">
      <w:pPr>
        <w:pStyle w:val="Lista"/>
      </w:pPr>
      <w:r>
        <w:t>b</w:t>
      </w:r>
      <w:r w:rsidR="008A79A4">
        <w:t xml:space="preserve">y contrast, in situations where the match between phonology and writing system is less perfect, the distinction between the two forms of </w:t>
      </w:r>
      <w:r>
        <w:t>R</w:t>
      </w:r>
      <w:r w:rsidR="008A79A4">
        <w:t>omani</w:t>
      </w:r>
      <w:r>
        <w:t>s</w:t>
      </w:r>
      <w:r w:rsidR="008A79A4">
        <w:t>ation becomes easier to make</w:t>
      </w:r>
    </w:p>
    <w:p w14:paraId="1B8A57B7" w14:textId="65AD054C" w:rsidR="0069192C" w:rsidRPr="002E3853" w:rsidRDefault="0069192C" w:rsidP="0069192C">
      <w:pPr>
        <w:pStyle w:val="Cmsor3"/>
        <w:numPr>
          <w:ilvl w:val="2"/>
          <w:numId w:val="16"/>
        </w:numPr>
      </w:pPr>
      <w:bookmarkStart w:id="51" w:name="_Toc44587456"/>
      <w:r>
        <w:t>Notation for transliteration and transcription</w:t>
      </w:r>
      <w:bookmarkEnd w:id="51"/>
    </w:p>
    <w:p w14:paraId="29A4E92D" w14:textId="77777777" w:rsidR="0069192C" w:rsidRPr="004E2C3E" w:rsidRDefault="0069192C" w:rsidP="0069192C">
      <w:r w:rsidRPr="00FA7086">
        <w:rPr>
          <w:lang w:eastAsia="en-GB" w:bidi="hi-IN"/>
        </w:rPr>
        <w:t xml:space="preserve">Partly for use in this guide, and partly as </w:t>
      </w:r>
      <w:r>
        <w:rPr>
          <w:lang w:eastAsia="en-GB" w:bidi="hi-IN"/>
        </w:rPr>
        <w:t xml:space="preserve">a </w:t>
      </w:r>
      <w:r w:rsidRPr="00FA7086">
        <w:rPr>
          <w:lang w:eastAsia="en-GB" w:bidi="hi-IN"/>
        </w:rPr>
        <w:t>reminder of the scholarly conventions that we recommend DHARMA team members adopt on the (probably rare) occasions that this will be useful or necessary, we define the use of the following brackets in the following functions:</w:t>
      </w:r>
    </w:p>
    <w:p w14:paraId="3692382B" w14:textId="77777777" w:rsidR="0069192C" w:rsidRPr="004E2C3E" w:rsidRDefault="0069192C" w:rsidP="0069192C">
      <w:pPr>
        <w:pStyle w:val="Legend"/>
      </w:pPr>
      <w:r>
        <w:tab/>
      </w:r>
      <w:r w:rsidRPr="00FA7086">
        <w:t>&lt;…&gt;</w:t>
      </w:r>
      <w:r>
        <w:tab/>
      </w:r>
      <w:r w:rsidRPr="00FA7086">
        <w:t>graphemic transliteration</w:t>
      </w:r>
    </w:p>
    <w:p w14:paraId="228194C7" w14:textId="77777777" w:rsidR="0069192C" w:rsidRPr="004E2C3E" w:rsidRDefault="0069192C" w:rsidP="0069192C">
      <w:pPr>
        <w:pStyle w:val="Legend"/>
      </w:pPr>
      <w:r>
        <w:tab/>
      </w:r>
      <w:r w:rsidRPr="00FA7086">
        <w:t>/.../</w:t>
      </w:r>
      <w:r>
        <w:tab/>
      </w:r>
      <w:r w:rsidRPr="00FA7086">
        <w:t>phonological transcription</w:t>
      </w:r>
    </w:p>
    <w:p w14:paraId="603550E3" w14:textId="77777777" w:rsidR="0069192C" w:rsidRPr="004E2C3E" w:rsidRDefault="0069192C" w:rsidP="0069192C">
      <w:pPr>
        <w:pStyle w:val="Legend"/>
      </w:pPr>
      <w:r>
        <w:tab/>
      </w:r>
      <w:r w:rsidRPr="00FA7086">
        <w:t>[…]</w:t>
      </w:r>
      <w:r>
        <w:tab/>
      </w:r>
      <w:r w:rsidRPr="00FA7086">
        <w:t>phonetic transcription</w:t>
      </w:r>
    </w:p>
    <w:p w14:paraId="786CEFF3" w14:textId="532058E7" w:rsidR="0069192C" w:rsidRPr="004E2C3E" w:rsidRDefault="0069192C" w:rsidP="0069192C">
      <w:r w:rsidRPr="00FA7086">
        <w:rPr>
          <w:lang w:eastAsia="en-GB" w:bidi="hi-IN"/>
        </w:rPr>
        <w:t>We presume team members will rarely have need to offer phonetic transcription, but include the square brackets (which in other contexts may bear other meanings) for completeness. We presume all team members are familiar with the distinction between phonology and phonetics, or if not have the ability to look it up on Wikipedia.</w:t>
      </w:r>
    </w:p>
    <w:p w14:paraId="639B15B9" w14:textId="77777777" w:rsidR="0069192C" w:rsidRDefault="0069192C" w:rsidP="0069192C"/>
    <w:p w14:paraId="00000072" w14:textId="4E34C8F2" w:rsidR="006F3A4A" w:rsidRDefault="00395046" w:rsidP="00AF2BAB">
      <w:pPr>
        <w:pStyle w:val="Cmsor1"/>
        <w:numPr>
          <w:ilvl w:val="0"/>
          <w:numId w:val="16"/>
        </w:numPr>
      </w:pPr>
      <w:bookmarkStart w:id="52" w:name="_57r22m5k1jra" w:colFirst="0" w:colLast="0"/>
      <w:bookmarkStart w:id="53" w:name="_xkwt6pqamcvz" w:colFirst="0" w:colLast="0"/>
      <w:bookmarkStart w:id="54" w:name="_Toc17811414"/>
      <w:bookmarkStart w:id="55" w:name="_Toc17811469"/>
      <w:bookmarkStart w:id="56" w:name="_Toc44587457"/>
      <w:bookmarkEnd w:id="52"/>
      <w:bookmarkEnd w:id="53"/>
      <w:r>
        <w:lastRenderedPageBreak/>
        <w:t>General Principles</w:t>
      </w:r>
      <w:bookmarkEnd w:id="54"/>
      <w:bookmarkEnd w:id="55"/>
      <w:bookmarkEnd w:id="56"/>
    </w:p>
    <w:p w14:paraId="67271325" w14:textId="77777777" w:rsidR="007330FE" w:rsidRDefault="007330FE" w:rsidP="007330FE">
      <w:pPr>
        <w:pStyle w:val="Cmsor2"/>
        <w:numPr>
          <w:ilvl w:val="1"/>
          <w:numId w:val="16"/>
        </w:numPr>
      </w:pPr>
      <w:bookmarkStart w:id="57" w:name="_oiuqq1mop1lk" w:colFirst="0" w:colLast="0"/>
      <w:bookmarkStart w:id="58" w:name="_Toc17811415"/>
      <w:bookmarkStart w:id="59" w:name="_Toc17811470"/>
      <w:bookmarkStart w:id="60" w:name="_Toc44587458"/>
      <w:bookmarkEnd w:id="57"/>
      <w:r>
        <w:t>Character Set and Input Method</w:t>
      </w:r>
      <w:bookmarkEnd w:id="58"/>
      <w:bookmarkEnd w:id="59"/>
      <w:bookmarkEnd w:id="60"/>
    </w:p>
    <w:p w14:paraId="611654E5" w14:textId="1B35260C" w:rsidR="007330FE" w:rsidRDefault="007330FE" w:rsidP="007330FE">
      <w:pPr>
        <w:pStyle w:val="Lista"/>
      </w:pPr>
      <w:r>
        <w:t>always use the Unicode code table (</w:t>
      </w:r>
      <w:hyperlink r:id="rId10">
        <w:r>
          <w:rPr>
            <w:color w:val="1155CC"/>
            <w:u w:val="single"/>
          </w:rPr>
          <w:t>https://www.unicode.org/standard/standard.html</w:t>
        </w:r>
      </w:hyperlink>
      <w:r>
        <w:t>),</w:t>
      </w:r>
    </w:p>
    <w:p w14:paraId="30C3C8F5" w14:textId="77777777" w:rsidR="007330FE" w:rsidRDefault="007330FE" w:rsidP="007330FE">
      <w:pPr>
        <w:pStyle w:val="Lista2"/>
      </w:pPr>
      <w:r>
        <w:t>never a custom/legacy encoding (i.e. one that turns into gobbledygook if you change the font to a Unicode font for the same script)</w:t>
      </w:r>
    </w:p>
    <w:p w14:paraId="62012AD4" w14:textId="77777777" w:rsidR="007330FE" w:rsidRDefault="007330FE" w:rsidP="007330FE">
      <w:pPr>
        <w:pStyle w:val="Lista"/>
      </w:pPr>
      <w:r>
        <w:t>wherever available, type using Unicode precomposed characters</w:t>
      </w:r>
    </w:p>
    <w:p w14:paraId="61D50053" w14:textId="77777777" w:rsidR="007330FE" w:rsidRDefault="007330FE" w:rsidP="007330FE">
      <w:pPr>
        <w:pStyle w:val="Lista2"/>
      </w:pPr>
      <w:r>
        <w:t xml:space="preserve">e.g. for </w:t>
      </w:r>
      <w:r w:rsidRPr="004E1D84">
        <w:rPr>
          <w:rStyle w:val="Foreign"/>
        </w:rPr>
        <w:t>ā</w:t>
      </w:r>
      <w:r>
        <w:t xml:space="preserve"> use the Unicode character </w:t>
      </w:r>
      <w:r w:rsidRPr="00927D3F">
        <w:rPr>
          <w:rStyle w:val="Code"/>
        </w:rPr>
        <w:t>U+0101</w:t>
      </w:r>
      <w:r>
        <w:t xml:space="preserve"> Latin Small Letter A With Macron, not a combination of </w:t>
      </w:r>
      <w:r w:rsidRPr="004E1D84">
        <w:rPr>
          <w:rStyle w:val="Foreign"/>
        </w:rPr>
        <w:t>a</w:t>
      </w:r>
      <w:r>
        <w:t xml:space="preserve"> (</w:t>
      </w:r>
      <w:r w:rsidRPr="0048794B">
        <w:rPr>
          <w:rStyle w:val="Code"/>
        </w:rPr>
        <w:t>U+0061</w:t>
      </w:r>
      <w:r>
        <w:t xml:space="preserve"> Latin Small Letter A) and   ̄ (Unicode 0304 Combining Macron)</w:t>
      </w:r>
    </w:p>
    <w:p w14:paraId="437A4CEA" w14:textId="77777777" w:rsidR="007330FE" w:rsidRDefault="007330FE" w:rsidP="007330FE">
      <w:pPr>
        <w:pStyle w:val="Lista"/>
      </w:pPr>
      <w:r>
        <w:t xml:space="preserve">the notation </w:t>
      </w:r>
      <w:r w:rsidRPr="0048794B">
        <w:rPr>
          <w:rStyle w:val="Code"/>
        </w:rPr>
        <w:t>U+####</w:t>
      </w:r>
      <w:r>
        <w:t xml:space="preserve"> means a Unicode character identified by the four-digit hexadecimal code ####</w:t>
      </w:r>
    </w:p>
    <w:p w14:paraId="45E581E7" w14:textId="77777777" w:rsidR="007330FE" w:rsidRDefault="007330FE" w:rsidP="007330FE">
      <w:pPr>
        <w:pStyle w:val="Lista"/>
      </w:pPr>
      <w:r>
        <w:t>the font you use in your texts is irrelevant so long as it is Unicode-compliant</w:t>
      </w:r>
    </w:p>
    <w:p w14:paraId="10B54D0B" w14:textId="77777777" w:rsidR="007330FE" w:rsidRDefault="007330FE" w:rsidP="007330FE">
      <w:pPr>
        <w:pStyle w:val="Lista2"/>
      </w:pPr>
      <w:r>
        <w:t xml:space="preserve">freely available fonts supporting all or nearly all of the special characters we require include: </w:t>
      </w:r>
    </w:p>
    <w:p w14:paraId="16595579" w14:textId="6101661C" w:rsidR="007330FE" w:rsidRDefault="007330FE" w:rsidP="007330FE">
      <w:pPr>
        <w:pStyle w:val="Lista3"/>
      </w:pPr>
      <w:r>
        <w:t xml:space="preserve">Gentium, </w:t>
      </w:r>
      <w:hyperlink r:id="rId11">
        <w:r>
          <w:rPr>
            <w:color w:val="1155CC"/>
            <w:u w:val="single"/>
          </w:rPr>
          <w:t>https://software.sil.org/gentium/</w:t>
        </w:r>
      </w:hyperlink>
      <w:r w:rsidRPr="005E3735">
        <w:t xml:space="preserve"> </w:t>
      </w:r>
      <w:r>
        <w:t>and several other fonts by SIL</w:t>
      </w:r>
    </w:p>
    <w:p w14:paraId="7C30B874" w14:textId="0DB73284" w:rsidR="007330FE" w:rsidRDefault="007330FE" w:rsidP="007330FE">
      <w:pPr>
        <w:pStyle w:val="Lista3"/>
      </w:pPr>
      <w:r>
        <w:t xml:space="preserve">Google’s Noto Serif (and Sans Serif) fonts, </w:t>
      </w:r>
      <w:hyperlink r:id="rId12">
        <w:r>
          <w:rPr>
            <w:color w:val="1155CC"/>
            <w:u w:val="single"/>
          </w:rPr>
          <w:t>https://www.google.com/get/noto/</w:t>
        </w:r>
      </w:hyperlink>
      <w:r>
        <w:t xml:space="preserve"> </w:t>
      </w:r>
    </w:p>
    <w:p w14:paraId="74212E80" w14:textId="77777777" w:rsidR="007330FE" w:rsidRDefault="007330FE" w:rsidP="007330FE">
      <w:pPr>
        <w:pStyle w:val="Lista3"/>
      </w:pPr>
      <w:r>
        <w:t>several of the fonts shipped with Windows 10, e.g. Times New Roman, Tahoma, Calibri</w:t>
      </w:r>
    </w:p>
    <w:p w14:paraId="3801E826" w14:textId="77777777" w:rsidR="007330FE" w:rsidRDefault="007330FE" w:rsidP="007330FE">
      <w:pPr>
        <w:pStyle w:val="Lista3"/>
      </w:pPr>
      <w:r>
        <w:t>several of the fonts shipped with Mac OS, e.g. Times New Roman, Arial, Calibri</w:t>
      </w:r>
    </w:p>
    <w:p w14:paraId="3C33D930" w14:textId="77777777" w:rsidR="007330FE" w:rsidRDefault="007330FE" w:rsidP="007330FE">
      <w:pPr>
        <w:pStyle w:val="Lista2"/>
      </w:pPr>
      <w:r>
        <w:t xml:space="preserve">you probably already have a favourite keyboard layout to access the special characters you need in your work </w:t>
      </w:r>
    </w:p>
    <w:p w14:paraId="2C1FE90B" w14:textId="457866BF" w:rsidR="007330FE" w:rsidRDefault="007330FE" w:rsidP="007330FE">
      <w:pPr>
        <w:pStyle w:val="Lista2"/>
      </w:pPr>
      <w:r>
        <w:t>if not, and you are a Mac user, you may want to try the layouts Easy Unicode or ABC Extended (formerly US Extended)</w:t>
      </w:r>
    </w:p>
    <w:p w14:paraId="6A7A08F7" w14:textId="4819AC79" w:rsidR="00692741" w:rsidRDefault="00692741" w:rsidP="00692741">
      <w:pPr>
        <w:pStyle w:val="Lista3"/>
      </w:pPr>
      <w:r w:rsidRPr="00692741">
        <w:t xml:space="preserve">there is, unfortunately, no </w:t>
      </w:r>
      <w:r w:rsidR="00D15DA8">
        <w:t>readily available</w:t>
      </w:r>
      <w:r w:rsidRPr="00692741">
        <w:t xml:space="preserve"> solution for a Windows platform, but you may be able to use and/or adapt John Smith’s keyboard layout and Word macros, available at </w:t>
      </w:r>
      <w:hyperlink r:id="rId13" w:history="1">
        <w:r w:rsidRPr="00A91AB4">
          <w:rPr>
            <w:rStyle w:val="Hiperhivatkozs"/>
          </w:rPr>
          <w:t>http://bombay.indology.info/software/fonts/induni/index.html</w:t>
        </w:r>
      </w:hyperlink>
    </w:p>
    <w:p w14:paraId="5F3C2655" w14:textId="77777777" w:rsidR="007330FE" w:rsidRPr="00270103" w:rsidRDefault="007330FE" w:rsidP="007330FE">
      <w:pPr>
        <w:pStyle w:val="Lista2"/>
        <w:rPr>
          <w:rFonts w:eastAsia="Arial"/>
        </w:rPr>
      </w:pPr>
      <w:r>
        <w:t>if you can access most of the characters you need via your keyboard, but there are a few that you need occasionally and cannot access, one of the following solutions may help:</w:t>
      </w:r>
    </w:p>
    <w:p w14:paraId="219774D4" w14:textId="77777777" w:rsidR="007330FE" w:rsidRDefault="007330FE" w:rsidP="007330FE">
      <w:pPr>
        <w:pStyle w:val="Lista3"/>
      </w:pPr>
      <w:r>
        <w:t>assign a shortcut key or sequence to the inaccessible characters in your editing software</w:t>
      </w:r>
    </w:p>
    <w:p w14:paraId="4A69BCB6" w14:textId="77777777" w:rsidR="007330FE" w:rsidRDefault="007330FE" w:rsidP="007330FE">
      <w:pPr>
        <w:pStyle w:val="Lista3"/>
      </w:pPr>
      <w:r>
        <w:t>copy and paste the inaccessible characters from this guide each time you need one of them (or save a separate document with those characters, keep it at your fingertips, and copy-paste from that)</w:t>
      </w:r>
    </w:p>
    <w:p w14:paraId="557967D6" w14:textId="77777777" w:rsidR="007330FE" w:rsidRDefault="007330FE" w:rsidP="007330FE">
      <w:pPr>
        <w:pStyle w:val="Lista3"/>
      </w:pPr>
      <w:r>
        <w:t>insert them from a table of available characters</w:t>
      </w:r>
    </w:p>
    <w:p w14:paraId="2D914ECA" w14:textId="77777777" w:rsidR="007330FE" w:rsidRDefault="007330FE" w:rsidP="007330FE">
      <w:pPr>
        <w:pStyle w:val="Lista4"/>
      </w:pPr>
      <w:r>
        <w:t>in MS Office, use Insert Symbol</w:t>
      </w:r>
    </w:p>
    <w:p w14:paraId="3A887140" w14:textId="77777777" w:rsidR="007330FE" w:rsidRDefault="007330FE" w:rsidP="007330FE">
      <w:pPr>
        <w:pStyle w:val="Lista4"/>
      </w:pPr>
      <w:r>
        <w:t>on Mac OS (systemwide), use the Character Table</w:t>
      </w:r>
    </w:p>
    <w:p w14:paraId="1F6D843C" w14:textId="77777777" w:rsidR="007330FE" w:rsidRPr="00270103" w:rsidRDefault="007330FE" w:rsidP="007330FE">
      <w:pPr>
        <w:pStyle w:val="Lista3"/>
        <w:rPr>
          <w:rFonts w:eastAsia="Arial"/>
        </w:rPr>
      </w:pPr>
      <w:r>
        <w:t>use Unicode codes to enter special characters</w:t>
      </w:r>
    </w:p>
    <w:p w14:paraId="4776BF6C" w14:textId="77777777" w:rsidR="007330FE" w:rsidRDefault="007330FE" w:rsidP="007330FE">
      <w:pPr>
        <w:pStyle w:val="Lista4"/>
      </w:pPr>
      <w:r>
        <w:t>in MS Office you can type the code, then press ALT + x to convert the code into the corresponding character</w:t>
      </w:r>
    </w:p>
    <w:p w14:paraId="319A72F8" w14:textId="77777777" w:rsidR="007330FE" w:rsidRDefault="007330FE" w:rsidP="007330FE">
      <w:pPr>
        <w:pStyle w:val="Lista5"/>
      </w:pPr>
      <w:r>
        <w:t>you can omit prefix U+, but using it will make certain the software recognises where the code begins, so the last characters you typed before the code will not interfere with what you want to produce</w:t>
      </w:r>
    </w:p>
    <w:p w14:paraId="0D395AAE" w14:textId="77777777" w:rsidR="007330FE" w:rsidRPr="00EB6868" w:rsidRDefault="007330FE" w:rsidP="007330FE">
      <w:pPr>
        <w:pStyle w:val="Lista4"/>
        <w:rPr>
          <w:rFonts w:eastAsia="Arial"/>
        </w:rPr>
      </w:pPr>
      <w:r>
        <w:t>on Mac OS (systemwide), you need to enable Unicode Hex Input in Language Preferences</w:t>
      </w:r>
    </w:p>
    <w:p w14:paraId="6C587CBB" w14:textId="17F11E51" w:rsidR="007330FE" w:rsidRPr="00DF3FE0" w:rsidRDefault="007330FE" w:rsidP="007330FE">
      <w:pPr>
        <w:pStyle w:val="Lista5"/>
        <w:rPr>
          <w:rFonts w:eastAsia="Arial"/>
        </w:rPr>
      </w:pPr>
      <w:r>
        <w:t xml:space="preserve">once you have done this, whenever you switch to this keyboard layout, you can </w:t>
      </w:r>
      <w:r w:rsidR="00A60DFF">
        <w:t xml:space="preserve">press and </w:t>
      </w:r>
      <w:r>
        <w:t>hold Option while you type the character code (without the prefix</w:t>
      </w:r>
      <w:r w:rsidRPr="005E3735">
        <w:t xml:space="preserve"> </w:t>
      </w:r>
      <w:r>
        <w:t>U+) then release Option</w:t>
      </w:r>
    </w:p>
    <w:p w14:paraId="19B602A1" w14:textId="77777777" w:rsidR="007330FE" w:rsidRPr="00270103" w:rsidRDefault="007330FE" w:rsidP="007330FE">
      <w:pPr>
        <w:pStyle w:val="Lista3"/>
        <w:rPr>
          <w:rFonts w:eastAsia="Arial"/>
        </w:rPr>
      </w:pPr>
      <w:r>
        <w:t xml:space="preserve">if all else fails, then consistently type one and the same particular alternative character throughout your corpus (e.g. </w:t>
      </w:r>
      <w:r w:rsidRPr="00270103">
        <w:rPr>
          <w:rStyle w:val="Foreign"/>
        </w:rPr>
        <w:t>ṛ</w:t>
      </w:r>
      <w:r>
        <w:t xml:space="preserve"> instead of </w:t>
      </w:r>
      <w:r w:rsidRPr="00270103">
        <w:rPr>
          <w:rStyle w:val="Foreign"/>
        </w:rPr>
        <w:t>r̥</w:t>
      </w:r>
      <w:r>
        <w:t xml:space="preserve"> or </w:t>
      </w:r>
      <w:r w:rsidRPr="00270103">
        <w:rPr>
          <w:rStyle w:val="Foreign"/>
        </w:rPr>
        <w:t>š</w:t>
      </w:r>
      <w:r>
        <w:t xml:space="preserve"> instead of </w:t>
      </w:r>
      <w:r w:rsidRPr="00270103">
        <w:rPr>
          <w:rStyle w:val="Foreign"/>
        </w:rPr>
        <w:t>ś</w:t>
      </w:r>
      <w:r>
        <w:t>, etc.)</w:t>
      </w:r>
    </w:p>
    <w:p w14:paraId="768F9527" w14:textId="77777777" w:rsidR="007330FE" w:rsidRDefault="007330FE" w:rsidP="007330FE">
      <w:pPr>
        <w:pStyle w:val="Lista4"/>
      </w:pPr>
      <w:r>
        <w:t>do not use that particular sign for any other purpose than representing the character you cannot type</w:t>
      </w:r>
    </w:p>
    <w:p w14:paraId="7D5A01FC" w14:textId="77777777" w:rsidR="007330FE" w:rsidRDefault="007330FE" w:rsidP="007330FE">
      <w:pPr>
        <w:pStyle w:val="Lista4"/>
      </w:pPr>
      <w:r>
        <w:t>make clear note of what you are doing, so your custom character can then be auto-converted to the correct one</w:t>
      </w:r>
    </w:p>
    <w:p w14:paraId="2DA96C30" w14:textId="30F72BC4" w:rsidR="00C23754" w:rsidRDefault="007330FE" w:rsidP="00C23754">
      <w:pPr>
        <w:pStyle w:val="Lista3"/>
      </w:pPr>
      <w:r>
        <w:t>please note that detailed technical instructions on installing and using keyboard layouts or assigning shortcut keys are beyond the scope of this guide</w:t>
      </w:r>
    </w:p>
    <w:p w14:paraId="3C9D12D8" w14:textId="58725486" w:rsidR="00C23754" w:rsidRPr="00EA3034" w:rsidRDefault="00011E37" w:rsidP="00AF2BAB">
      <w:pPr>
        <w:pStyle w:val="Cmsor2"/>
        <w:numPr>
          <w:ilvl w:val="1"/>
          <w:numId w:val="16"/>
        </w:numPr>
      </w:pPr>
      <w:bookmarkStart w:id="61" w:name="_Ref17798779"/>
      <w:bookmarkStart w:id="62" w:name="_Toc17811416"/>
      <w:bookmarkStart w:id="63" w:name="_Toc17811471"/>
      <w:bookmarkStart w:id="64" w:name="_Toc44587459"/>
      <w:r w:rsidRPr="00EA3034">
        <w:lastRenderedPageBreak/>
        <w:t>Transliteration</w:t>
      </w:r>
      <w:bookmarkEnd w:id="61"/>
      <w:bookmarkEnd w:id="62"/>
      <w:bookmarkEnd w:id="63"/>
      <w:r w:rsidR="004530CC">
        <w:t xml:space="preserve"> in Practice</w:t>
      </w:r>
      <w:bookmarkEnd w:id="64"/>
    </w:p>
    <w:p w14:paraId="638272DA" w14:textId="7D4FB93F" w:rsidR="00A563C6" w:rsidRDefault="00011E37" w:rsidP="00A563C6">
      <w:pPr>
        <w:pStyle w:val="Lista"/>
      </w:pPr>
      <w:r>
        <w:t>a</w:t>
      </w:r>
      <w:r w:rsidR="00A563C6">
        <w:t xml:space="preserve">s </w:t>
      </w:r>
      <w:proofErr w:type="spellStart"/>
      <w:r w:rsidR="00A563C6">
        <w:t>Wellisch</w:t>
      </w:r>
      <w:proofErr w:type="spellEnd"/>
      <w:r w:rsidR="00A563C6">
        <w:t xml:space="preserve"> (1978, 314) points out, “there is no single ‘scientific’ system whose principles can be applied uniformly to all scripts and for all purposes … Rather, there is a plurality of more or less justified but mutually incompatible requirements … so that a choice must be made among those requirements that are </w:t>
      </w:r>
      <w:r w:rsidR="00A563C6" w:rsidRPr="00061C63">
        <w:rPr>
          <w:rStyle w:val="Foreign"/>
        </w:rPr>
        <w:t>optimally</w:t>
      </w:r>
      <w:r w:rsidR="00A563C6">
        <w:t xml:space="preserve"> needed to make the system work for a particular purpose or task.” (emphasis original)</w:t>
      </w:r>
    </w:p>
    <w:p w14:paraId="7682B3CC" w14:textId="46C58571" w:rsidR="00011E37" w:rsidRDefault="00011E37" w:rsidP="00011E37">
      <w:pPr>
        <w:pStyle w:val="Lista2"/>
      </w:pPr>
      <w:r>
        <w:t>in addition to the notion that no single Romanisation system can be applied in a practicable manner to all known scripts and languages, this implies that for actual Romanisation systems to work, they need to find an optimal point on the continuum between ideal transliteration and ideal transcription</w:t>
      </w:r>
    </w:p>
    <w:p w14:paraId="229D1638" w14:textId="6FAB4834" w:rsidR="00E767AD" w:rsidRDefault="00E767AD" w:rsidP="00E767AD">
      <w:pPr>
        <w:pStyle w:val="Cmsor3"/>
        <w:numPr>
          <w:ilvl w:val="2"/>
          <w:numId w:val="16"/>
        </w:numPr>
      </w:pPr>
      <w:bookmarkStart w:id="65" w:name="_Toc17811417"/>
      <w:bookmarkStart w:id="66" w:name="_Toc17811472"/>
      <w:bookmarkStart w:id="67" w:name="_Toc44587460"/>
      <w:r>
        <w:t>Strict transliteration</w:t>
      </w:r>
      <w:bookmarkEnd w:id="65"/>
      <w:bookmarkEnd w:id="66"/>
      <w:bookmarkEnd w:id="67"/>
    </w:p>
    <w:p w14:paraId="0B89A2A7" w14:textId="30D745D9" w:rsidR="00A563C6" w:rsidRPr="00A563C6" w:rsidRDefault="00A563C6" w:rsidP="00A563C6">
      <w:pPr>
        <w:pStyle w:val="Lista"/>
        <w:rPr>
          <w:rFonts w:eastAsia="Arial"/>
        </w:rPr>
      </w:pPr>
      <w:r>
        <w:t>as our aim in epigraphic editions is to faithfully reflect the graphemes (characters) of the original script</w:t>
      </w:r>
      <w:r w:rsidR="00011E37">
        <w:t xml:space="preserve">, the Romanisation system prescribed in this guide is very close to the transliteration end of the spectrum, and therefore we refer to it </w:t>
      </w:r>
      <w:r w:rsidR="00011E37" w:rsidRPr="00E767AD">
        <w:t>as “strict transliteration”</w:t>
      </w:r>
    </w:p>
    <w:p w14:paraId="3A31921F" w14:textId="1F3C57A5" w:rsidR="00A563C6" w:rsidRPr="00270103" w:rsidRDefault="00A563C6" w:rsidP="00A563C6">
      <w:pPr>
        <w:pStyle w:val="Lista2"/>
        <w:rPr>
          <w:rFonts w:eastAsia="Arial"/>
        </w:rPr>
      </w:pPr>
      <w:r>
        <w:rPr>
          <w:rFonts w:eastAsia="Arial"/>
        </w:rPr>
        <w:t xml:space="preserve">the same </w:t>
      </w:r>
      <w:r w:rsidR="00011E37">
        <w:rPr>
          <w:rFonts w:eastAsia="Arial"/>
        </w:rPr>
        <w:t xml:space="preserve">aim, and thus the same Romanisation system, applies to </w:t>
      </w:r>
      <w:r>
        <w:rPr>
          <w:rFonts w:eastAsia="Arial"/>
        </w:rPr>
        <w:t>diplomatic editions of single manuscripts, and for readings of specific manuscripts cited in the apparatus of a critical edition</w:t>
      </w:r>
    </w:p>
    <w:p w14:paraId="7FD3AADF" w14:textId="6F071C84" w:rsidR="00C23754" w:rsidRDefault="00C23754" w:rsidP="00C23754">
      <w:pPr>
        <w:pStyle w:val="Lista"/>
      </w:pPr>
      <w:r>
        <w:t xml:space="preserve">when </w:t>
      </w:r>
      <w:r w:rsidR="00011E37">
        <w:t>strict transliteration is called for</w:t>
      </w:r>
      <w:r>
        <w:t xml:space="preserve">, fully prioritise transliteration over transcription except in specific cases where this guide explicitly calls for the use of Romanisation more akin to transcription (such as </w:t>
      </w:r>
      <w:r w:rsidR="00452A24">
        <w:t>§</w:t>
      </w:r>
      <w:r w:rsidR="00452A24">
        <w:fldChar w:fldCharType="begin"/>
      </w:r>
      <w:r w:rsidR="00452A24">
        <w:instrText xml:space="preserve"> REF _Ref15565291 \r \h </w:instrText>
      </w:r>
      <w:r w:rsidR="00452A24">
        <w:fldChar w:fldCharType="separate"/>
      </w:r>
      <w:r w:rsidR="0046192A">
        <w:t>2.6.4</w:t>
      </w:r>
      <w:r w:rsidR="00452A24">
        <w:fldChar w:fldCharType="end"/>
      </w:r>
      <w:r w:rsidR="007B48C2">
        <w:t xml:space="preserve"> and</w:t>
      </w:r>
      <w:r w:rsidR="00452A24">
        <w:t xml:space="preserve"> </w:t>
      </w:r>
      <w:r w:rsidR="00116577">
        <w:t>§</w:t>
      </w:r>
      <w:r w:rsidR="004561A2">
        <w:fldChar w:fldCharType="begin"/>
      </w:r>
      <w:r w:rsidR="004561A2">
        <w:instrText xml:space="preserve"> REF _Ref17290022 \r \h </w:instrText>
      </w:r>
      <w:r w:rsidR="004561A2">
        <w:fldChar w:fldCharType="separate"/>
      </w:r>
      <w:r w:rsidR="0046192A">
        <w:t>3.2</w:t>
      </w:r>
      <w:r w:rsidR="004561A2">
        <w:fldChar w:fldCharType="end"/>
      </w:r>
      <w:r w:rsidR="004561A2">
        <w:t>)</w:t>
      </w:r>
    </w:p>
    <w:p w14:paraId="128BDDB4" w14:textId="214BD28B" w:rsidR="00F96E6A" w:rsidRDefault="00F96E6A" w:rsidP="00F96E6A">
      <w:pPr>
        <w:pStyle w:val="Lista2"/>
      </w:pPr>
      <w:r>
        <w:t xml:space="preserve">this applies even when you are certain that a specific </w:t>
      </w:r>
      <w:r w:rsidRPr="00F96E6A">
        <w:rPr>
          <w:rStyle w:val="Foreign"/>
        </w:rPr>
        <w:t>akṣara</w:t>
      </w:r>
      <w:r>
        <w:t xml:space="preserve"> was pronounced in a way unlike that dictated by the inherent logic of the script</w:t>
      </w:r>
      <w:r w:rsidR="000F1DBB">
        <w:t xml:space="preserve">; see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rsidR="000F1DBB">
        <w:t xml:space="preserve"> for some specific examples</w:t>
      </w:r>
    </w:p>
    <w:p w14:paraId="046172C0" w14:textId="2A307964" w:rsidR="00E767AD" w:rsidRDefault="00E767AD" w:rsidP="00E767AD">
      <w:pPr>
        <w:pStyle w:val="Cmsor3"/>
        <w:numPr>
          <w:ilvl w:val="2"/>
          <w:numId w:val="16"/>
        </w:numPr>
      </w:pPr>
      <w:bookmarkStart w:id="68" w:name="_Toc17811418"/>
      <w:bookmarkStart w:id="69" w:name="_Toc17811473"/>
      <w:bookmarkStart w:id="70" w:name="_Ref38379878"/>
      <w:bookmarkStart w:id="71" w:name="_Toc44587461"/>
      <w:r>
        <w:t>Loose transliteration</w:t>
      </w:r>
      <w:bookmarkEnd w:id="68"/>
      <w:bookmarkEnd w:id="69"/>
      <w:bookmarkEnd w:id="70"/>
      <w:bookmarkEnd w:id="71"/>
    </w:p>
    <w:p w14:paraId="4882EEED" w14:textId="13244B18" w:rsidR="00011E37" w:rsidRDefault="00011E37" w:rsidP="00011E37">
      <w:pPr>
        <w:pStyle w:val="Lista"/>
      </w:pPr>
      <w:r>
        <w:t xml:space="preserve">however, in other contexts, a method of Romanisation </w:t>
      </w:r>
      <w:r w:rsidR="009426E3">
        <w:t>closer to the transcription end of the spectrum</w:t>
      </w:r>
      <w:r>
        <w:t xml:space="preserve"> (which we term </w:t>
      </w:r>
      <w:r w:rsidRPr="00E767AD">
        <w:t>“loose transliteration”</w:t>
      </w:r>
      <w:r w:rsidR="00EA3034">
        <w:rPr>
          <w:rStyle w:val="Lbjegyzet-hivatkozs"/>
        </w:rPr>
        <w:footnoteReference w:id="5"/>
      </w:r>
      <w:r w:rsidRPr="00E767AD">
        <w:t>) is a</w:t>
      </w:r>
      <w:r>
        <w:t>cceptable and recommended, primarily in the following situations</w:t>
      </w:r>
    </w:p>
    <w:p w14:paraId="386DBE5E" w14:textId="1DAE0E62" w:rsidR="00E767AD" w:rsidRDefault="00E767AD" w:rsidP="00E767AD">
      <w:pPr>
        <w:pStyle w:val="Lista2"/>
      </w:pPr>
      <w:r>
        <w:t xml:space="preserve">in the text of a critical edition of multiple manuscripts, especially </w:t>
      </w:r>
      <w:r w:rsidRPr="00E767AD">
        <w:t xml:space="preserve">where there is a mismatch between script and language (e.g. over- or </w:t>
      </w:r>
      <w:proofErr w:type="spellStart"/>
      <w:r w:rsidRPr="00E767AD">
        <w:t>underspecificity</w:t>
      </w:r>
      <w:proofErr w:type="spellEnd"/>
      <w:r w:rsidRPr="00E767AD">
        <w:t xml:space="preserve"> of the script for the phonemic system)</w:t>
      </w:r>
    </w:p>
    <w:p w14:paraId="6214C805" w14:textId="0B64F898" w:rsidR="00011E37" w:rsidRDefault="00011E37" w:rsidP="00011E37">
      <w:pPr>
        <w:pStyle w:val="Lista2"/>
      </w:pPr>
      <w:r>
        <w:t xml:space="preserve">when citing isolated words, names or passages from </w:t>
      </w:r>
      <w:r w:rsidR="00E767AD">
        <w:t>an inscription</w:t>
      </w:r>
      <w:r>
        <w:t xml:space="preserve"> in a </w:t>
      </w:r>
      <w:r w:rsidR="00E767AD">
        <w:t xml:space="preserve">modern-language </w:t>
      </w:r>
      <w:r>
        <w:t>discussion</w:t>
      </w:r>
    </w:p>
    <w:p w14:paraId="07B7CB6A" w14:textId="420EA465" w:rsidR="00C23754" w:rsidRDefault="00C23754" w:rsidP="00E767AD">
      <w:pPr>
        <w:pStyle w:val="Lista"/>
      </w:pPr>
      <w:r>
        <w:t xml:space="preserve">the Romanisation scheme you use </w:t>
      </w:r>
      <w:r w:rsidR="00E767AD">
        <w:t>in such contexts</w:t>
      </w:r>
      <w:r>
        <w:t xml:space="preserve"> is to be guided by your preference and the conventions of your field, and may differ from strict transliteration for instance in</w:t>
      </w:r>
    </w:p>
    <w:p w14:paraId="3103451A" w14:textId="7D807A6C" w:rsidR="00C23754" w:rsidRDefault="00C23754" w:rsidP="00C23754">
      <w:pPr>
        <w:pStyle w:val="Lista3"/>
      </w:pPr>
      <w:r>
        <w:t xml:space="preserve">avoiding specific representation of certain features of the writing system such as </w:t>
      </w:r>
      <w:r w:rsidR="00E85F12">
        <w:t>independent</w:t>
      </w:r>
      <w:r>
        <w:t xml:space="preserve"> vowels, final consonants or the particular way a ligature is composed</w:t>
      </w:r>
    </w:p>
    <w:p w14:paraId="657EB4A2" w14:textId="5E35F4CD" w:rsidR="00C23754" w:rsidRDefault="00E767AD" w:rsidP="00C23754">
      <w:pPr>
        <w:pStyle w:val="Lista3"/>
      </w:pPr>
      <w:r>
        <w:t xml:space="preserve">normalisation by reducing </w:t>
      </w:r>
      <w:r w:rsidR="00C23754">
        <w:t xml:space="preserve">graphic diversity in a writing system that has more characters than the phonology of the language needs, i.e. merging alternative notations of a single phoneme into one sign (that must also be a member of the larger subset of signs used in </w:t>
      </w:r>
      <w:r w:rsidR="00D15DA8">
        <w:t>our transliteration scheme</w:t>
      </w:r>
      <w:r w:rsidR="00C23754">
        <w:t>), e.g.</w:t>
      </w:r>
    </w:p>
    <w:p w14:paraId="48E4A1EA" w14:textId="77777777" w:rsidR="00C23754" w:rsidRDefault="00C23754" w:rsidP="00C23754">
      <w:pPr>
        <w:pStyle w:val="Lista4"/>
      </w:pPr>
      <w:r>
        <w:t xml:space="preserve">substitution of the class nasal for </w:t>
      </w:r>
      <w:r w:rsidRPr="004F551F">
        <w:rPr>
          <w:rStyle w:val="Foreign"/>
        </w:rPr>
        <w:t>anusvāra</w:t>
      </w:r>
      <w:r>
        <w:t xml:space="preserve"> or vice versa</w:t>
      </w:r>
    </w:p>
    <w:p w14:paraId="0624598A" w14:textId="75FBC70A" w:rsidR="00C23754" w:rsidRDefault="00C23754" w:rsidP="00C23754">
      <w:pPr>
        <w:pStyle w:val="Lista4"/>
      </w:pPr>
      <w:r>
        <w:t xml:space="preserve">Old Javanese </w:t>
      </w:r>
      <w:r w:rsidRPr="00EB6868">
        <w:rPr>
          <w:rStyle w:val="Foreign"/>
        </w:rPr>
        <w:t>vvaṁ/vvaṅ</w:t>
      </w:r>
      <w:r>
        <w:t xml:space="preserve"> merged into </w:t>
      </w:r>
      <w:r w:rsidRPr="00EB6868">
        <w:rPr>
          <w:rStyle w:val="Foreign"/>
        </w:rPr>
        <w:t xml:space="preserve">vvaṅ </w:t>
      </w:r>
      <w:r>
        <w:t>(phonologically /</w:t>
      </w:r>
      <w:proofErr w:type="spellStart"/>
      <w:r>
        <w:t>wwaŋ</w:t>
      </w:r>
      <w:proofErr w:type="spellEnd"/>
      <w:r>
        <w:t xml:space="preserve">/), </w:t>
      </w:r>
      <w:r w:rsidRPr="00EB6868">
        <w:rPr>
          <w:rStyle w:val="Foreign"/>
        </w:rPr>
        <w:t>luraḥ/lurah</w:t>
      </w:r>
      <w:r>
        <w:t xml:space="preserve"> merged into </w:t>
      </w:r>
      <w:r w:rsidRPr="00EB6868">
        <w:rPr>
          <w:rStyle w:val="Foreign"/>
        </w:rPr>
        <w:t>lurah</w:t>
      </w:r>
      <w:r>
        <w:t xml:space="preserve"> (phonologically /</w:t>
      </w:r>
      <w:proofErr w:type="spellStart"/>
      <w:r>
        <w:t>lurah</w:t>
      </w:r>
      <w:proofErr w:type="spellEnd"/>
      <w:r>
        <w:t>/)</w:t>
      </w:r>
    </w:p>
    <w:p w14:paraId="570FB661" w14:textId="29FD731B" w:rsidR="00D15DA8" w:rsidRDefault="00D15DA8" w:rsidP="00D15DA8">
      <w:pPr>
        <w:pStyle w:val="Lista4"/>
      </w:pPr>
      <w:r w:rsidRPr="00D15DA8">
        <w:t xml:space="preserve">Old Javanese </w:t>
      </w:r>
      <w:r w:rsidRPr="00D15DA8">
        <w:rPr>
          <w:rStyle w:val="Foreign"/>
        </w:rPr>
        <w:t>R̥</w:t>
      </w:r>
      <w:r w:rsidRPr="00D15DA8">
        <w:t xml:space="preserve"> interpreted as expressing the syllable </w:t>
      </w:r>
      <w:r w:rsidRPr="00D15DA8">
        <w:rPr>
          <w:rStyle w:val="Foreign"/>
        </w:rPr>
        <w:t>rǝ</w:t>
      </w:r>
      <w:r w:rsidRPr="00D15DA8">
        <w:t xml:space="preserve">, as in </w:t>
      </w:r>
      <w:r w:rsidRPr="00D15DA8">
        <w:rPr>
          <w:rStyle w:val="Foreign"/>
        </w:rPr>
        <w:t>sǝR̥ḥ</w:t>
      </w:r>
      <w:r w:rsidRPr="00D15DA8">
        <w:t xml:space="preserve"> (in strict transliteration) corresponding to </w:t>
      </w:r>
      <w:r w:rsidRPr="00D15DA8">
        <w:rPr>
          <w:rStyle w:val="Foreign"/>
        </w:rPr>
        <w:t>sǝrǝh</w:t>
      </w:r>
      <w:r w:rsidRPr="00D15DA8">
        <w:t xml:space="preserve"> in loose transliteration </w:t>
      </w:r>
    </w:p>
    <w:p w14:paraId="206DB955" w14:textId="21AC12AC" w:rsidR="00357EDF" w:rsidRDefault="00EA3034" w:rsidP="00C23754">
      <w:pPr>
        <w:pStyle w:val="Lista3"/>
      </w:pPr>
      <w:bookmarkStart w:id="72" w:name="_qpap16rwdsff" w:colFirst="0" w:colLast="0"/>
      <w:bookmarkEnd w:id="72"/>
      <w:r>
        <w:t>disambiguation</w:t>
      </w:r>
      <w:r w:rsidR="00357EDF">
        <w:t xml:space="preserve"> where a language uses one feature of a writing system to represent more than one phonological feature, e.g.</w:t>
      </w:r>
    </w:p>
    <w:p w14:paraId="4D08A373" w14:textId="3EC23AB2" w:rsidR="00357EDF" w:rsidRDefault="00357EDF" w:rsidP="00357EDF">
      <w:pPr>
        <w:pStyle w:val="Lista4"/>
      </w:pPr>
      <w:r>
        <w:t xml:space="preserve">Old Sundanese </w:t>
      </w:r>
      <w:r>
        <w:rPr>
          <w:rStyle w:val="Foreign"/>
        </w:rPr>
        <w:t>sastra</w:t>
      </w:r>
      <w:r w:rsidR="00A608EA">
        <w:t xml:space="preserve">, </w:t>
      </w:r>
      <w:r w:rsidR="00A608EA">
        <w:rPr>
          <w:rStyle w:val="Foreign"/>
        </w:rPr>
        <w:t>rahiyaṅ</w:t>
      </w:r>
      <w:r w:rsidR="00A608EA">
        <w:t xml:space="preserve"> </w:t>
      </w:r>
      <w:r>
        <w:t xml:space="preserve">and </w:t>
      </w:r>
      <w:r>
        <w:rPr>
          <w:rStyle w:val="Foreign"/>
        </w:rPr>
        <w:t>ku nu reya</w:t>
      </w:r>
      <w:r>
        <w:t xml:space="preserve"> (even when written as </w:t>
      </w:r>
      <w:r>
        <w:rPr>
          <w:rStyle w:val="Foreign"/>
        </w:rPr>
        <w:t>sasṭā</w:t>
      </w:r>
      <w:r w:rsidR="00A608EA">
        <w:t>,</w:t>
      </w:r>
      <w:r>
        <w:t xml:space="preserve"> </w:t>
      </w:r>
      <w:r>
        <w:rPr>
          <w:rStyle w:val="Foreign"/>
        </w:rPr>
        <w:t>ku nu rye</w:t>
      </w:r>
      <w:r>
        <w:t xml:space="preserve"> </w:t>
      </w:r>
      <w:r w:rsidR="00A608EA">
        <w:t xml:space="preserve">and </w:t>
      </w:r>
      <w:r w:rsidR="00A608EA">
        <w:rPr>
          <w:rStyle w:val="Foreign"/>
        </w:rPr>
        <w:t>rahyi</w:t>
      </w:r>
      <w:r w:rsidR="00554F0E">
        <w:rPr>
          <w:rStyle w:val="Foreign"/>
        </w:rPr>
        <w:t>ṁ</w:t>
      </w:r>
      <w:r w:rsidR="00A608EA">
        <w:t xml:space="preserve"> </w:t>
      </w:r>
      <w:r>
        <w:t>as in the examples under</w:t>
      </w:r>
      <w:r w:rsidR="000F1DBB">
        <w:t xml:space="preserve"> </w:t>
      </w:r>
      <w:r w:rsidR="00E237B8">
        <w:t>§</w:t>
      </w:r>
      <w:r w:rsidR="000F1DBB">
        <w:fldChar w:fldCharType="begin"/>
      </w:r>
      <w:r w:rsidR="000F1DBB">
        <w:instrText xml:space="preserve"> REF _Ref17795443 \r \h </w:instrText>
      </w:r>
      <w:r w:rsidR="000F1DBB">
        <w:fldChar w:fldCharType="separate"/>
      </w:r>
      <w:r w:rsidR="0046192A">
        <w:t>3.3.9</w:t>
      </w:r>
      <w:r w:rsidR="000F1DBB">
        <w:fldChar w:fldCharType="end"/>
      </w:r>
      <w:r>
        <w:t>)</w:t>
      </w:r>
    </w:p>
    <w:p w14:paraId="3B8BBA35" w14:textId="7C388C5D" w:rsidR="00C23754" w:rsidRDefault="00C23754" w:rsidP="00C23754">
      <w:pPr>
        <w:pStyle w:val="Lista3"/>
      </w:pPr>
      <w:r>
        <w:t>normalisation of orthography, e.g.</w:t>
      </w:r>
    </w:p>
    <w:p w14:paraId="7A734A22" w14:textId="41FC6012" w:rsidR="00C23754" w:rsidRDefault="00D15DA8" w:rsidP="00C23754">
      <w:pPr>
        <w:pStyle w:val="Lista4"/>
      </w:pPr>
      <w:r>
        <w:t>simplification</w:t>
      </w:r>
      <w:r w:rsidR="00C23754">
        <w:t xml:space="preserve"> of consonants doubled in conjunction with </w:t>
      </w:r>
      <w:r w:rsidR="00C23754" w:rsidRPr="004F551F">
        <w:rPr>
          <w:rStyle w:val="Foreign"/>
        </w:rPr>
        <w:t>r</w:t>
      </w:r>
      <w:r w:rsidR="000F1DBB">
        <w:t xml:space="preserve"> in Sanskrit</w:t>
      </w:r>
    </w:p>
    <w:p w14:paraId="09FE5F1F" w14:textId="3D2E4456" w:rsidR="00D15DA8" w:rsidRDefault="00D15DA8" w:rsidP="00D15DA8">
      <w:pPr>
        <w:pStyle w:val="Lista4"/>
      </w:pPr>
      <w:r w:rsidRPr="00D15DA8">
        <w:lastRenderedPageBreak/>
        <w:t xml:space="preserve">simplification of consonants doubled at morpheme boundaries in Old Javanese (e.g., </w:t>
      </w:r>
      <w:r w:rsidRPr="00D15DA8">
        <w:rPr>
          <w:rStyle w:val="Foreign"/>
        </w:rPr>
        <w:t>lavann ika</w:t>
      </w:r>
      <w:r w:rsidRPr="00D15DA8">
        <w:t xml:space="preserve"> simplified to </w:t>
      </w:r>
      <w:r w:rsidRPr="00D15DA8">
        <w:rPr>
          <w:rStyle w:val="Foreign"/>
        </w:rPr>
        <w:t>lavan ika</w:t>
      </w:r>
      <w:r w:rsidRPr="00D15DA8">
        <w:t xml:space="preserve">, </w:t>
      </w:r>
      <w:r w:rsidRPr="00D15DA8">
        <w:rPr>
          <w:rStyle w:val="Foreign"/>
        </w:rPr>
        <w:t>muvaḥhakan</w:t>
      </w:r>
      <w:r w:rsidRPr="00D15DA8">
        <w:t xml:space="preserve"> to </w:t>
      </w:r>
      <w:r w:rsidRPr="00D15DA8">
        <w:rPr>
          <w:rStyle w:val="Foreign"/>
        </w:rPr>
        <w:t>muvahakan</w:t>
      </w:r>
      <w:r w:rsidRPr="00D15DA8">
        <w:t xml:space="preserve">, </w:t>
      </w:r>
      <w:r w:rsidRPr="00D15DA8">
        <w:rPr>
          <w:rStyle w:val="Foreign"/>
        </w:rPr>
        <w:t>at thana</w:t>
      </w:r>
      <w:r w:rsidRPr="00D15DA8">
        <w:t xml:space="preserve"> simplified to </w:t>
      </w:r>
      <w:r w:rsidRPr="00D15DA8">
        <w:rPr>
          <w:rStyle w:val="Foreign"/>
        </w:rPr>
        <w:t>at hana</w:t>
      </w:r>
      <w:r w:rsidRPr="00D15DA8">
        <w:t>)</w:t>
      </w:r>
    </w:p>
    <w:p w14:paraId="646ACDF7" w14:textId="352173CB" w:rsidR="00C23754" w:rsidRDefault="00C23754" w:rsidP="004561A2">
      <w:pPr>
        <w:pStyle w:val="Lista4"/>
      </w:pPr>
      <w:r>
        <w:t xml:space="preserve">distinction of </w:t>
      </w:r>
      <w:r w:rsidRPr="004F551F">
        <w:rPr>
          <w:rStyle w:val="Foreign"/>
        </w:rPr>
        <w:t>e/ē</w:t>
      </w:r>
      <w:r>
        <w:t xml:space="preserve"> and </w:t>
      </w:r>
      <w:r w:rsidRPr="004F551F">
        <w:rPr>
          <w:rStyle w:val="Foreign"/>
        </w:rPr>
        <w:t>o/ō</w:t>
      </w:r>
      <w:r>
        <w:t xml:space="preserve"> even if not present in the original writing</w:t>
      </w:r>
    </w:p>
    <w:p w14:paraId="5F6407CA" w14:textId="436C0CAC" w:rsidR="004530CC" w:rsidRDefault="004530CC" w:rsidP="004530CC">
      <w:pPr>
        <w:pStyle w:val="Cmsor3"/>
        <w:numPr>
          <w:ilvl w:val="2"/>
          <w:numId w:val="16"/>
        </w:numPr>
      </w:pPr>
      <w:bookmarkStart w:id="73" w:name="_Toc44587462"/>
      <w:r>
        <w:t>Shorthand</w:t>
      </w:r>
      <w:bookmarkEnd w:id="73"/>
    </w:p>
    <w:p w14:paraId="232EFB47" w14:textId="3D97CC63" w:rsidR="004530CC" w:rsidRDefault="004530CC" w:rsidP="004530CC">
      <w:pPr>
        <w:pStyle w:val="Lista"/>
      </w:pPr>
      <w:r>
        <w:t>some subsections of this guide offer methods we call “shorthand”</w:t>
      </w:r>
    </w:p>
    <w:p w14:paraId="66EC93B4" w14:textId="5D9BD5F6" w:rsidR="004530CC" w:rsidRDefault="004530CC" w:rsidP="004530CC">
      <w:pPr>
        <w:pStyle w:val="Lista"/>
      </w:pPr>
      <w:r>
        <w:t>these involve the use of specific characters that are not considered to be part of the DHARMA transliteration system, but are offered as an easy-to-produce alternative to</w:t>
      </w:r>
    </w:p>
    <w:p w14:paraId="3E6C3295" w14:textId="001ACF8A" w:rsidR="004530CC" w:rsidRDefault="004530CC" w:rsidP="004530CC">
      <w:pPr>
        <w:pStyle w:val="Lista2"/>
      </w:pPr>
      <w:r>
        <w:t>certain Unicode characters that are not readily accessible on many keyboards</w:t>
      </w:r>
      <w:r w:rsidR="00EC32E7">
        <w:t xml:space="preserve"> (“shorthand transliteration”)</w:t>
      </w:r>
    </w:p>
    <w:p w14:paraId="33FC0265" w14:textId="65BDD4F6" w:rsidR="00E720FE" w:rsidRDefault="00E720FE" w:rsidP="004530CC">
      <w:pPr>
        <w:pStyle w:val="Lista2"/>
      </w:pPr>
      <w:r>
        <w:t>certain character features that we encode in XML but which cannot be represented by our transliteration scheme</w:t>
      </w:r>
      <w:r w:rsidR="00EC32E7">
        <w:t xml:space="preserve"> (“shorthand markup”)</w:t>
      </w:r>
    </w:p>
    <w:p w14:paraId="5B253DFF" w14:textId="551A6243" w:rsidR="00E720FE" w:rsidRDefault="00E720FE" w:rsidP="00E720FE">
      <w:pPr>
        <w:pStyle w:val="Lista"/>
      </w:pPr>
      <w:r>
        <w:t>the rationale of using shorthand is to ease and speed the work of encoders by permitting these easy alternatives, which can at a later stage of work be converted in bulk to the correct transliteration character, or to the correct combination of transliteration and XML markup</w:t>
      </w:r>
    </w:p>
    <w:p w14:paraId="17F76B70" w14:textId="132926EF" w:rsidR="00E720FE" w:rsidRDefault="00E720FE" w:rsidP="00E720FE">
      <w:pPr>
        <w:pStyle w:val="Lista"/>
      </w:pPr>
      <w:r>
        <w:t>our aim is to devise automated conversion at a later stage for some or all of the shorthand alternatives suggested in this Guide, but you or another project member may need to run search-and-replace (with or without regular expressions) in order to convert some shorthand items to the proper notation</w:t>
      </w:r>
    </w:p>
    <w:p w14:paraId="7038831F" w14:textId="7373FF05" w:rsidR="00E720FE" w:rsidRPr="004530CC" w:rsidRDefault="00E720FE" w:rsidP="00E720FE">
      <w:pPr>
        <w:pStyle w:val="Lista"/>
      </w:pPr>
      <w:r>
        <w:t>you as an encoder are also free to invent and use shorthand of your own for any feature, but for any personal shorthand, you will need to be prepared to convert it to the proper notation when your files are finalised</w:t>
      </w:r>
    </w:p>
    <w:p w14:paraId="00000073" w14:textId="1556C3AA" w:rsidR="006F3A4A" w:rsidRDefault="00395046" w:rsidP="00AF2BAB">
      <w:pPr>
        <w:pStyle w:val="Cmsor2"/>
        <w:numPr>
          <w:ilvl w:val="1"/>
          <w:numId w:val="16"/>
        </w:numPr>
      </w:pPr>
      <w:bookmarkStart w:id="74" w:name="_Toc17811419"/>
      <w:bookmarkStart w:id="75" w:name="_Toc17811474"/>
      <w:bookmarkStart w:id="76" w:name="_Toc44587463"/>
      <w:r>
        <w:t>Transliteration Scheme</w:t>
      </w:r>
      <w:bookmarkEnd w:id="74"/>
      <w:bookmarkEnd w:id="75"/>
      <w:bookmarkEnd w:id="76"/>
    </w:p>
    <w:p w14:paraId="00000074" w14:textId="618D13F7" w:rsidR="006F3A4A" w:rsidRDefault="00395046" w:rsidP="00061C63">
      <w:pPr>
        <w:pStyle w:val="Lista"/>
      </w:pPr>
      <w:r>
        <w:t xml:space="preserve">in general, </w:t>
      </w:r>
      <w:r w:rsidRPr="00061C63">
        <w:rPr>
          <w:rFonts w:eastAsia="Gentium"/>
        </w:rPr>
        <w:t xml:space="preserve">use the </w:t>
      </w:r>
      <w:r w:rsidRPr="00061C63">
        <w:rPr>
          <w:b/>
          <w:bCs/>
        </w:rPr>
        <w:t>ISO-15919</w:t>
      </w:r>
      <w:r>
        <w:t xml:space="preserve"> </w:t>
      </w:r>
      <w:r w:rsidRPr="00061C63">
        <w:rPr>
          <w:rFonts w:eastAsia="Gentium"/>
        </w:rPr>
        <w:t xml:space="preserve">transliteration system for </w:t>
      </w:r>
      <w:r>
        <w:t>all languages written in an Indic  script</w:t>
      </w:r>
    </w:p>
    <w:p w14:paraId="00000075" w14:textId="12FAFFFF" w:rsidR="006F3A4A" w:rsidRPr="00270103" w:rsidRDefault="00395046" w:rsidP="00061C63">
      <w:pPr>
        <w:pStyle w:val="Lista2"/>
      </w:pPr>
      <w:r>
        <w:t>the standard, published as a pamphlet, is accessible in the form of a pdf file in the PDF Library on Sharedocs</w:t>
      </w:r>
      <w:r w:rsidR="00A60DFF">
        <w:rPr>
          <w:rStyle w:val="Lbjegyzet-hivatkozs"/>
        </w:rPr>
        <w:footnoteReference w:id="6"/>
      </w:r>
    </w:p>
    <w:p w14:paraId="00000076" w14:textId="0E862D77" w:rsidR="006F3A4A" w:rsidRDefault="00395046" w:rsidP="00061C63">
      <w:pPr>
        <w:pStyle w:val="Lista2"/>
      </w:pPr>
      <w:r>
        <w:t>Wikipedia (</w:t>
      </w:r>
      <w:hyperlink r:id="rId14">
        <w:r>
          <w:rPr>
            <w:color w:val="1155CC"/>
            <w:u w:val="single"/>
          </w:rPr>
          <w:t>https://en.wikipedia.org/wiki/ISO_15919</w:t>
        </w:r>
      </w:hyperlink>
      <w:r>
        <w:t>) summarises the essential features</w:t>
      </w:r>
    </w:p>
    <w:p w14:paraId="7E323B3D" w14:textId="30B37DC2" w:rsidR="00395D3B" w:rsidRPr="00061C63" w:rsidRDefault="00395046" w:rsidP="00554F0E">
      <w:pPr>
        <w:pStyle w:val="Lista"/>
      </w:pPr>
      <w:r>
        <w:t>if you are used to IAST, this means paying attention to using</w:t>
      </w:r>
      <w:r w:rsidRPr="00061C63">
        <w:rPr>
          <w:rFonts w:eastAsia="Gentium"/>
        </w:rPr>
        <w:t xml:space="preserve"> </w:t>
      </w:r>
      <w:r w:rsidRPr="00061C63">
        <w:rPr>
          <w:rStyle w:val="Foreign"/>
        </w:rPr>
        <w:t>ṁ</w:t>
      </w:r>
      <w:r>
        <w:t xml:space="preserve">, </w:t>
      </w:r>
      <w:r w:rsidRPr="00061C63">
        <w:rPr>
          <w:rStyle w:val="Foreign"/>
        </w:rPr>
        <w:t>r̥</w:t>
      </w:r>
      <w:r>
        <w:t xml:space="preserve">, </w:t>
      </w:r>
      <w:r w:rsidRPr="00061C63">
        <w:rPr>
          <w:rStyle w:val="Foreign"/>
        </w:rPr>
        <w:t>r̥̄</w:t>
      </w:r>
      <w:r>
        <w:t xml:space="preserve"> and </w:t>
      </w:r>
      <w:r w:rsidRPr="00061C63">
        <w:rPr>
          <w:rStyle w:val="Foreign"/>
        </w:rPr>
        <w:t>l̥</w:t>
      </w:r>
      <w:r>
        <w:t xml:space="preserve"> </w:t>
      </w:r>
      <w:r w:rsidRPr="00061C63">
        <w:rPr>
          <w:rFonts w:eastAsia="Gentium"/>
        </w:rPr>
        <w:t xml:space="preserve">rather than </w:t>
      </w:r>
      <w:r w:rsidRPr="00061C63">
        <w:rPr>
          <w:rStyle w:val="Foreign"/>
        </w:rPr>
        <w:t>ṃ</w:t>
      </w:r>
      <w:r>
        <w:t xml:space="preserve">, </w:t>
      </w:r>
      <w:r w:rsidRPr="00061C63">
        <w:rPr>
          <w:rStyle w:val="Foreign"/>
        </w:rPr>
        <w:t>ṛ</w:t>
      </w:r>
      <w:r>
        <w:t xml:space="preserve">, </w:t>
      </w:r>
      <w:r w:rsidRPr="00061C63">
        <w:rPr>
          <w:rStyle w:val="Foreign"/>
        </w:rPr>
        <w:t>ṝ</w:t>
      </w:r>
      <w:r>
        <w:t xml:space="preserve"> and </w:t>
      </w:r>
      <w:r w:rsidRPr="00061C63">
        <w:rPr>
          <w:rStyle w:val="Foreign"/>
        </w:rPr>
        <w:t>ḷ</w:t>
      </w:r>
    </w:p>
    <w:p w14:paraId="00000078" w14:textId="77777777" w:rsidR="006F3A4A" w:rsidRDefault="00395046" w:rsidP="00061C63">
      <w:pPr>
        <w:pStyle w:val="Lista"/>
      </w:pPr>
      <w:r>
        <w:t>if you are used to the scheme of the Madras</w:t>
      </w:r>
      <w:r w:rsidRPr="00061C63">
        <w:rPr>
          <w:rStyle w:val="Foreign"/>
        </w:rPr>
        <w:t xml:space="preserve"> Tamil Lexicon</w:t>
      </w:r>
      <w:r>
        <w:t>, rest assured that it is identical to ISO-15919 on all fundamental points</w:t>
      </w:r>
    </w:p>
    <w:p w14:paraId="0E057DA2" w14:textId="77777777" w:rsidR="002F3FCF" w:rsidRDefault="002F3FCF" w:rsidP="00061C63">
      <w:pPr>
        <w:pStyle w:val="Lista"/>
      </w:pPr>
      <w:r w:rsidRPr="002F3FCF">
        <w:t xml:space="preserve">for Kannada, we will align as much as possible the guidelines on Kannada transliteration drafted by Andrew </w:t>
      </w:r>
      <w:proofErr w:type="spellStart"/>
      <w:r w:rsidRPr="002F3FCF">
        <w:t>Ollett</w:t>
      </w:r>
      <w:proofErr w:type="spellEnd"/>
      <w:r w:rsidRPr="002F3FCF">
        <w:t xml:space="preserve"> and Sarah Pierce Taylor (forthcoming), although at this stage it is unclear whether agreement can be reached on all points</w:t>
      </w:r>
    </w:p>
    <w:p w14:paraId="00000086" w14:textId="10B1DCC9" w:rsidR="006F3A4A" w:rsidRDefault="00395046" w:rsidP="00AF2BAB">
      <w:pPr>
        <w:pStyle w:val="Cmsor2"/>
        <w:numPr>
          <w:ilvl w:val="1"/>
          <w:numId w:val="16"/>
        </w:numPr>
      </w:pPr>
      <w:bookmarkStart w:id="77" w:name="_lop6n9htgo3f" w:colFirst="0" w:colLast="0"/>
      <w:bookmarkStart w:id="78" w:name="_Toc17811420"/>
      <w:bookmarkStart w:id="79" w:name="_Toc17811475"/>
      <w:bookmarkStart w:id="80" w:name="_Toc44587464"/>
      <w:bookmarkEnd w:id="77"/>
      <w:r>
        <w:t xml:space="preserve">Case </w:t>
      </w:r>
      <w:r w:rsidR="008969B5">
        <w:t>Sensitivity</w:t>
      </w:r>
      <w:bookmarkEnd w:id="78"/>
      <w:bookmarkEnd w:id="79"/>
      <w:bookmarkEnd w:id="80"/>
    </w:p>
    <w:p w14:paraId="00000087" w14:textId="77777777" w:rsidR="006F3A4A" w:rsidRPr="00061C63" w:rsidRDefault="00395046" w:rsidP="00061C63">
      <w:pPr>
        <w:pStyle w:val="Lista"/>
        <w:rPr>
          <w:rFonts w:eastAsia="Arial"/>
        </w:rPr>
      </w:pPr>
      <w:r>
        <w:t>in general principle (as per ISO-15919 Rule 8.1.1), our transliteration is case insensitive</w:t>
      </w:r>
    </w:p>
    <w:p w14:paraId="00000088" w14:textId="63A47FBD" w:rsidR="006F3A4A" w:rsidRDefault="00395046" w:rsidP="00061C63">
      <w:pPr>
        <w:pStyle w:val="Lista"/>
      </w:pPr>
      <w:r>
        <w:t xml:space="preserve">however, we propose to supplement ISO-15919 and − in strict transliteration − use certain uppercase letters to distinguish </w:t>
      </w:r>
      <w:r w:rsidR="004E3446">
        <w:t>final consonant characters (see §</w:t>
      </w:r>
      <w:r w:rsidR="004E3446">
        <w:fldChar w:fldCharType="begin"/>
      </w:r>
      <w:r w:rsidR="004E3446">
        <w:instrText xml:space="preserve"> REF _Ref15558357 \r \h </w:instrText>
      </w:r>
      <w:r w:rsidR="004E3446">
        <w:fldChar w:fldCharType="separate"/>
      </w:r>
      <w:r w:rsidR="0046192A">
        <w:t>3.3.1</w:t>
      </w:r>
      <w:r w:rsidR="004E3446">
        <w:fldChar w:fldCharType="end"/>
      </w:r>
      <w:r w:rsidR="004E3446">
        <w:t>)</w:t>
      </w:r>
      <w:r>
        <w:t xml:space="preserve"> and </w:t>
      </w:r>
      <w:r w:rsidR="004E3446">
        <w:t>independent vowel characters (see §</w:t>
      </w:r>
      <w:r w:rsidR="004E3446">
        <w:fldChar w:fldCharType="begin"/>
      </w:r>
      <w:r w:rsidR="004E3446">
        <w:instrText xml:space="preserve"> REF _Ref15558341 \r \h </w:instrText>
      </w:r>
      <w:r w:rsidR="004E3446">
        <w:fldChar w:fldCharType="separate"/>
      </w:r>
      <w:r w:rsidR="0046192A">
        <w:t>3.3.3</w:t>
      </w:r>
      <w:r w:rsidR="004E3446">
        <w:fldChar w:fldCharType="end"/>
      </w:r>
      <w:r w:rsidR="004E3446">
        <w:t xml:space="preserve">) </w:t>
      </w:r>
      <w:r>
        <w:t>of the original script</w:t>
      </w:r>
    </w:p>
    <w:p w14:paraId="00000089" w14:textId="77777777" w:rsidR="006F3A4A" w:rsidRDefault="00395046" w:rsidP="00061C63">
      <w:pPr>
        <w:pStyle w:val="Lista2"/>
      </w:pPr>
      <w:r>
        <w:t>this distinction may in some cases be redundant, but it can be particularly useful</w:t>
      </w:r>
    </w:p>
    <w:p w14:paraId="0000008A" w14:textId="3BD860E3" w:rsidR="006F3A4A" w:rsidRDefault="00395046" w:rsidP="00061C63">
      <w:pPr>
        <w:pStyle w:val="Lista3"/>
      </w:pPr>
      <w:r>
        <w:t xml:space="preserve">where the original inscription could have used a regular </w:t>
      </w:r>
      <w:r w:rsidRPr="00270103">
        <w:rPr>
          <w:rStyle w:val="Foreign"/>
        </w:rPr>
        <w:t>akṣara</w:t>
      </w:r>
      <w:r>
        <w:t xml:space="preserve"> (e.g. </w:t>
      </w:r>
      <w:r w:rsidR="00270103" w:rsidRPr="00270103">
        <w:rPr>
          <w:rFonts w:hint="cs"/>
          <w:cs/>
          <w:lang w:bidi="hi-IN"/>
        </w:rPr>
        <w:t>कृतमेतत्</w:t>
      </w:r>
      <w:r>
        <w:t xml:space="preserve">) but chooses instead to use a final consonant followed by an </w:t>
      </w:r>
      <w:r w:rsidR="00E85F12">
        <w:t>independent</w:t>
      </w:r>
      <w:r>
        <w:t xml:space="preserve"> vowel to represent a pause for semantic or metrical segmentation (e.g.</w:t>
      </w:r>
      <w:r w:rsidR="00270103">
        <w:t xml:space="preserve"> </w:t>
      </w:r>
      <w:r w:rsidR="00270103" w:rsidRPr="00270103">
        <w:rPr>
          <w:rFonts w:hint="cs"/>
          <w:cs/>
          <w:lang w:bidi="hi-IN"/>
        </w:rPr>
        <w:t>कृतम्एतत्</w:t>
      </w:r>
      <w:r>
        <w:t>)</w:t>
      </w:r>
    </w:p>
    <w:p w14:paraId="0000008B" w14:textId="77777777" w:rsidR="006F3A4A" w:rsidRDefault="00395046" w:rsidP="00061C63">
      <w:pPr>
        <w:pStyle w:val="Lista3"/>
      </w:pPr>
      <w:r>
        <w:t>where part of the original is not legible, and a lacuna is preceded by a consonant or followed by a vowel, this notation makes it clear to the reader whether</w:t>
      </w:r>
    </w:p>
    <w:p w14:paraId="0000008C" w14:textId="77777777" w:rsidR="006F3A4A" w:rsidRDefault="00395046" w:rsidP="00061C63">
      <w:pPr>
        <w:pStyle w:val="Lista4"/>
      </w:pPr>
      <w:r>
        <w:t xml:space="preserve">the preceding consonant is a final form or a partial </w:t>
      </w:r>
      <w:r w:rsidRPr="004F551F">
        <w:rPr>
          <w:rStyle w:val="Foreign"/>
        </w:rPr>
        <w:t>akṣara</w:t>
      </w:r>
      <w:r>
        <w:t xml:space="preserve"> (with an illegible vowel component)</w:t>
      </w:r>
    </w:p>
    <w:p w14:paraId="0000008D" w14:textId="77777777" w:rsidR="006F3A4A" w:rsidRDefault="00395046" w:rsidP="00061C63">
      <w:pPr>
        <w:pStyle w:val="Lista4"/>
      </w:pPr>
      <w:r>
        <w:t xml:space="preserve">the following vowel is an independent form or a partial </w:t>
      </w:r>
      <w:r w:rsidRPr="004F551F">
        <w:rPr>
          <w:rStyle w:val="Foreign"/>
        </w:rPr>
        <w:t>akṣara</w:t>
      </w:r>
      <w:r>
        <w:t xml:space="preserve"> (with an illegible consonant component)</w:t>
      </w:r>
    </w:p>
    <w:p w14:paraId="0000008E" w14:textId="09B1F7B0" w:rsidR="006F3A4A" w:rsidRDefault="00395046" w:rsidP="00061C63">
      <w:pPr>
        <w:pStyle w:val="Lista3"/>
      </w:pPr>
      <w:r>
        <w:lastRenderedPageBreak/>
        <w:t>it also eliminates the need for a special disambiguation character (for which see</w:t>
      </w:r>
      <w:r w:rsidR="001277FF">
        <w:t xml:space="preserve"> </w:t>
      </w:r>
      <w:r w:rsidR="0054117F">
        <w:t>§</w:t>
      </w:r>
      <w:r w:rsidR="001277FF">
        <w:fldChar w:fldCharType="begin"/>
      </w:r>
      <w:r w:rsidR="001277FF">
        <w:instrText xml:space="preserve"> REF _Ref15558380 \r \h </w:instrText>
      </w:r>
      <w:r w:rsidR="001277FF">
        <w:fldChar w:fldCharType="separate"/>
      </w:r>
      <w:r w:rsidR="0046192A">
        <w:t>2.5</w:t>
      </w:r>
      <w:r w:rsidR="001277FF">
        <w:fldChar w:fldCharType="end"/>
      </w:r>
      <w:r>
        <w:t xml:space="preserve">) to distinguish vowel hiatus involving an </w:t>
      </w:r>
      <w:r w:rsidRPr="00270103">
        <w:rPr>
          <w:rStyle w:val="Foreign"/>
        </w:rPr>
        <w:t>a</w:t>
      </w:r>
      <w:r>
        <w:t xml:space="preserve"> followed by an </w:t>
      </w:r>
      <w:r w:rsidRPr="00270103">
        <w:rPr>
          <w:rStyle w:val="Foreign"/>
        </w:rPr>
        <w:t>i</w:t>
      </w:r>
      <w:r>
        <w:t xml:space="preserve"> or a </w:t>
      </w:r>
      <w:r w:rsidRPr="00270103">
        <w:rPr>
          <w:rStyle w:val="Foreign"/>
        </w:rPr>
        <w:t>u</w:t>
      </w:r>
      <w:r>
        <w:t xml:space="preserve"> from the diphthongs </w:t>
      </w:r>
      <w:r w:rsidRPr="00270103">
        <w:rPr>
          <w:rStyle w:val="Foreign"/>
        </w:rPr>
        <w:t>ai</w:t>
      </w:r>
      <w:r>
        <w:t xml:space="preserve"> and </w:t>
      </w:r>
      <w:r w:rsidRPr="00270103">
        <w:rPr>
          <w:rStyle w:val="Foreign"/>
        </w:rPr>
        <w:t>au</w:t>
      </w:r>
    </w:p>
    <w:p w14:paraId="7918249E" w14:textId="77777777" w:rsidR="00A51E20" w:rsidRPr="00061C63" w:rsidRDefault="00A51E20" w:rsidP="00A51E20">
      <w:pPr>
        <w:pStyle w:val="Lista"/>
        <w:rPr>
          <w:rFonts w:eastAsia="Arial"/>
        </w:rPr>
      </w:pPr>
      <w:r>
        <w:t xml:space="preserve">therefore, in strict transliteration use uppercase only for these special features, and use </w:t>
      </w:r>
      <w:r w:rsidRPr="00061C63">
        <w:rPr>
          <w:b/>
          <w:bCs/>
        </w:rPr>
        <w:t>only lowercase</w:t>
      </w:r>
      <w:r>
        <w:t xml:space="preserve"> letters everywhere else, including</w:t>
      </w:r>
    </w:p>
    <w:p w14:paraId="2E41AC06" w14:textId="77777777" w:rsidR="00A51E20" w:rsidRDefault="00A51E20" w:rsidP="00A51E20">
      <w:pPr>
        <w:pStyle w:val="Lista2"/>
      </w:pPr>
      <w:r>
        <w:t>the initials of proper names, and</w:t>
      </w:r>
    </w:p>
    <w:p w14:paraId="287127F1" w14:textId="77777777" w:rsidR="00A51E20" w:rsidRDefault="00A51E20" w:rsidP="00A51E20">
      <w:pPr>
        <w:pStyle w:val="Lista2"/>
      </w:pPr>
      <w:r>
        <w:t>the beginnings of paragraphs, sentences, metrical units, etc.</w:t>
      </w:r>
    </w:p>
    <w:p w14:paraId="63B6F94D" w14:textId="7A019D00" w:rsidR="00DA4B8B" w:rsidRDefault="00DA4B8B" w:rsidP="00DA4B8B">
      <w:pPr>
        <w:pStyle w:val="Cmsor3"/>
        <w:numPr>
          <w:ilvl w:val="2"/>
          <w:numId w:val="16"/>
        </w:numPr>
      </w:pPr>
      <w:bookmarkStart w:id="81" w:name="_Ref26431293"/>
      <w:bookmarkStart w:id="82" w:name="_Toc44587465"/>
      <w:r>
        <w:t>A note on the use of uppercase for standalone vowels and consonants</w:t>
      </w:r>
      <w:bookmarkEnd w:id="81"/>
      <w:bookmarkEnd w:id="82"/>
    </w:p>
    <w:p w14:paraId="769B982B" w14:textId="5F530A3B" w:rsidR="004E3446" w:rsidRPr="00C748CB" w:rsidRDefault="004E3446" w:rsidP="004E3446">
      <w:pPr>
        <w:pStyle w:val="Lista"/>
      </w:pPr>
      <w:r w:rsidRPr="00C748CB">
        <w:t xml:space="preserve">some of us have </w:t>
      </w:r>
      <w:r w:rsidR="00DA4B8B">
        <w:t xml:space="preserve">previously </w:t>
      </w:r>
      <w:r w:rsidRPr="00C748CB">
        <w:t>adopted the system of using a ° character before transliterated vowels and</w:t>
      </w:r>
      <w:r w:rsidR="003125C7">
        <w:t xml:space="preserve"> others have used the same</w:t>
      </w:r>
      <w:r w:rsidRPr="00C748CB">
        <w:t xml:space="preserve"> after transliterated consonants to denote special forms</w:t>
      </w:r>
      <w:r w:rsidR="00E85F12">
        <w:t xml:space="preserve"> for independent vowels and final consonants</w:t>
      </w:r>
    </w:p>
    <w:p w14:paraId="57B58EEA" w14:textId="77777777" w:rsidR="00DA4B8B" w:rsidRDefault="00DA4B8B" w:rsidP="004E3446">
      <w:pPr>
        <w:pStyle w:val="Lista2"/>
      </w:pPr>
      <w:r>
        <w:t>the principal investigators have agreed to discontinue using that notation, so henceforth it should not be used in XML files</w:t>
      </w:r>
    </w:p>
    <w:p w14:paraId="08CA5DD7" w14:textId="3440F599" w:rsidR="004E3446" w:rsidRPr="00C748CB" w:rsidRDefault="00DA4B8B" w:rsidP="00DA4B8B">
      <w:pPr>
        <w:pStyle w:val="Lista3"/>
      </w:pPr>
      <w:r>
        <w:t>it is also recommended that you adopt the uppercase notation in all your work</w:t>
      </w:r>
      <w:r w:rsidR="004E3446" w:rsidRPr="00C748CB">
        <w:t xml:space="preserve"> including printed publications</w:t>
      </w:r>
    </w:p>
    <w:p w14:paraId="6D1553C2" w14:textId="551CB688" w:rsidR="004E3446" w:rsidRPr="00C748CB" w:rsidRDefault="00554F0E" w:rsidP="004E3446">
      <w:pPr>
        <w:pStyle w:val="Lista2"/>
      </w:pPr>
      <w:r>
        <w:t xml:space="preserve">intellectual </w:t>
      </w:r>
      <w:r w:rsidR="004E3446" w:rsidRPr="00C748CB">
        <w:t xml:space="preserve">considerations in favour of adopting </w:t>
      </w:r>
      <w:r w:rsidR="00DA4B8B">
        <w:t xml:space="preserve">the uppercase </w:t>
      </w:r>
      <w:r w:rsidR="004E3446" w:rsidRPr="00C748CB">
        <w:t>notation include the following:</w:t>
      </w:r>
    </w:p>
    <w:p w14:paraId="7F1AB570" w14:textId="0BC3E660" w:rsidR="00DA4B8B" w:rsidRPr="00C748CB" w:rsidRDefault="00DA4B8B" w:rsidP="00DA4B8B">
      <w:pPr>
        <w:pStyle w:val="Lista3"/>
      </w:pPr>
      <w:r>
        <w:t xml:space="preserve">whereas our use of the middle dot · to transliterate explicit </w:t>
      </w:r>
      <w:r w:rsidR="002F03F8">
        <w:t>zero vowel markers</w:t>
      </w:r>
      <w:r>
        <w:t xml:space="preserve"> (see §</w:t>
      </w:r>
      <w:r>
        <w:fldChar w:fldCharType="begin"/>
      </w:r>
      <w:r>
        <w:instrText xml:space="preserve"> REF _Ref17800758 \r \h </w:instrText>
      </w:r>
      <w:r>
        <w:fldChar w:fldCharType="separate"/>
      </w:r>
      <w:r w:rsidR="0046192A">
        <w:t>3.3.2</w:t>
      </w:r>
      <w:r>
        <w:fldChar w:fldCharType="end"/>
      </w:r>
      <w:r>
        <w:t xml:space="preserve">) allows us to add markup to such markers as separate from the consonants to which they are attached, </w:t>
      </w:r>
      <w:r w:rsidRPr="00C748CB">
        <w:t>there is no such equivalence in the case of special character forms, which are more rigorously transliterated using a single Latin character</w:t>
      </w:r>
      <w:r>
        <w:t xml:space="preserve"> than by a digraph</w:t>
      </w:r>
    </w:p>
    <w:p w14:paraId="14DA86D8" w14:textId="331C297F" w:rsidR="007718F9" w:rsidRPr="00C748CB" w:rsidRDefault="007718F9" w:rsidP="00061C63">
      <w:pPr>
        <w:pStyle w:val="Lista3"/>
      </w:pPr>
      <w:r w:rsidRPr="00C748CB">
        <w:t xml:space="preserve">if we postulate that the ideal type of an </w:t>
      </w:r>
      <w:r w:rsidRPr="00C748CB">
        <w:rPr>
          <w:rStyle w:val="Foreign"/>
        </w:rPr>
        <w:t>akṣara</w:t>
      </w:r>
      <w:r w:rsidRPr="00C748CB">
        <w:t xml:space="preserve"> is a combination of consonant(s) + vowel, then our rules mean using lowercase for normal </w:t>
      </w:r>
      <w:proofErr w:type="spellStart"/>
      <w:r w:rsidRPr="00C748CB">
        <w:rPr>
          <w:rStyle w:val="Foreign"/>
        </w:rPr>
        <w:t>akṣara</w:t>
      </w:r>
      <w:r w:rsidRPr="00C748CB">
        <w:t>s</w:t>
      </w:r>
      <w:proofErr w:type="spellEnd"/>
      <w:r w:rsidRPr="00C748CB">
        <w:t xml:space="preserve">, while uppercase is used for vowels which are special by lacking a consonant, and for consonants which are special by lacking a vowel (and an explicit </w:t>
      </w:r>
      <w:r w:rsidRPr="00C748CB">
        <w:rPr>
          <w:rStyle w:val="Foreign"/>
        </w:rPr>
        <w:t>virāma</w:t>
      </w:r>
      <w:r w:rsidRPr="00C748CB">
        <w:t>)</w:t>
      </w:r>
    </w:p>
    <w:p w14:paraId="5A70B6B7" w14:textId="3A270D3D" w:rsidR="004E3446" w:rsidRPr="00C748CB" w:rsidRDefault="004E3446" w:rsidP="00061C63">
      <w:pPr>
        <w:pStyle w:val="Lista3"/>
      </w:pPr>
      <w:r w:rsidRPr="00C748CB">
        <w:t>uppercase letters are pre-existing special forms of Latin letters, which are easy to type on all keyboards and can be readily co-opted for our purposes as case is not used for any other purpose in ISO-15919</w:t>
      </w:r>
    </w:p>
    <w:p w14:paraId="07339FDA" w14:textId="3EF138B3" w:rsidR="004E3446" w:rsidRPr="00C748CB" w:rsidRDefault="004E3446" w:rsidP="00061C63">
      <w:pPr>
        <w:pStyle w:val="Lista3"/>
      </w:pPr>
      <w:r w:rsidRPr="00C748CB">
        <w:t xml:space="preserve">search algorithms will </w:t>
      </w:r>
      <w:r w:rsidR="009563BE" w:rsidRPr="00C748CB">
        <w:t xml:space="preserve">find </w:t>
      </w:r>
      <w:r w:rsidRPr="00C748CB">
        <w:t>text written with special forms without requiring special provisions (e.g.</w:t>
      </w:r>
      <w:r w:rsidR="003125C7">
        <w:t>,</w:t>
      </w:r>
      <w:r w:rsidRPr="00C748CB">
        <w:t xml:space="preserve"> a search for </w:t>
      </w:r>
      <w:r w:rsidR="009563BE" w:rsidRPr="00C748CB">
        <w:rPr>
          <w:rStyle w:val="Foreign"/>
        </w:rPr>
        <w:t>ta</w:t>
      </w:r>
      <w:r w:rsidR="003125C7">
        <w:rPr>
          <w:rStyle w:val="Foreign"/>
        </w:rPr>
        <w:t>m</w:t>
      </w:r>
      <w:r w:rsidR="009563BE" w:rsidRPr="00C748CB">
        <w:rPr>
          <w:rStyle w:val="Foreign"/>
        </w:rPr>
        <w:t xml:space="preserve"> eva</w:t>
      </w:r>
      <w:r w:rsidR="009563BE" w:rsidRPr="00C748CB">
        <w:t xml:space="preserve"> will also find </w:t>
      </w:r>
      <w:r w:rsidR="009563BE" w:rsidRPr="00C748CB">
        <w:rPr>
          <w:rStyle w:val="Foreign"/>
        </w:rPr>
        <w:t>ta</w:t>
      </w:r>
      <w:r w:rsidR="003125C7">
        <w:rPr>
          <w:rStyle w:val="Foreign"/>
        </w:rPr>
        <w:t>M</w:t>
      </w:r>
      <w:r w:rsidR="009563BE" w:rsidRPr="00C748CB">
        <w:rPr>
          <w:rStyle w:val="Foreign"/>
        </w:rPr>
        <w:t xml:space="preserve"> </w:t>
      </w:r>
      <w:r w:rsidR="003125C7">
        <w:rPr>
          <w:rStyle w:val="Foreign"/>
        </w:rPr>
        <w:t>E</w:t>
      </w:r>
      <w:r w:rsidR="009563BE" w:rsidRPr="00C748CB">
        <w:rPr>
          <w:rStyle w:val="Foreign"/>
        </w:rPr>
        <w:t>va</w:t>
      </w:r>
      <w:r w:rsidR="009563BE" w:rsidRPr="00C748CB">
        <w:t xml:space="preserve">, but fail to find </w:t>
      </w:r>
      <w:r w:rsidR="009563BE" w:rsidRPr="00C748CB">
        <w:rPr>
          <w:rStyle w:val="Foreign"/>
        </w:rPr>
        <w:t>ta</w:t>
      </w:r>
      <w:r w:rsidR="003125C7">
        <w:rPr>
          <w:rStyle w:val="Foreign"/>
        </w:rPr>
        <w:t>m</w:t>
      </w:r>
      <w:r w:rsidR="009563BE" w:rsidRPr="00C748CB">
        <w:rPr>
          <w:rStyle w:val="Foreign"/>
        </w:rPr>
        <w:t>° °eva</w:t>
      </w:r>
      <w:r w:rsidR="009563BE" w:rsidRPr="00C748CB">
        <w:t>), whereas if only a specific orthography is desired, a case sensitive search will find only the desired string</w:t>
      </w:r>
    </w:p>
    <w:p w14:paraId="1BC3CF30" w14:textId="3340867C" w:rsidR="009563BE" w:rsidRDefault="009563BE" w:rsidP="00061C63">
      <w:pPr>
        <w:pStyle w:val="Lista3"/>
      </w:pPr>
      <w:r w:rsidRPr="00C748CB">
        <w:t xml:space="preserve">using uppercase letters for special forms allows us </w:t>
      </w:r>
      <w:r w:rsidR="00424A23" w:rsidRPr="00424A23">
        <w:t xml:space="preserve">to keep the sign ° </w:t>
      </w:r>
      <w:r w:rsidR="00554F0E" w:rsidRPr="00424A23">
        <w:t xml:space="preserve">free </w:t>
      </w:r>
      <w:r w:rsidR="00424A23" w:rsidRPr="00424A23">
        <w:t xml:space="preserve">for the conventional use as </w:t>
      </w:r>
      <w:r w:rsidR="00424A23">
        <w:t xml:space="preserve">a </w:t>
      </w:r>
      <w:r w:rsidR="00424A23" w:rsidRPr="00424A23">
        <w:t>marker of truncation (e.g. when cutting words to be cited in a critical apparatus)</w:t>
      </w:r>
    </w:p>
    <w:p w14:paraId="00000092" w14:textId="7E3C49EC" w:rsidR="006F3A4A" w:rsidRDefault="00395046" w:rsidP="00AF2BAB">
      <w:pPr>
        <w:pStyle w:val="Cmsor2"/>
        <w:numPr>
          <w:ilvl w:val="1"/>
          <w:numId w:val="16"/>
        </w:numPr>
      </w:pPr>
      <w:bookmarkStart w:id="83" w:name="_dl6swhvlsuez" w:colFirst="0" w:colLast="0"/>
      <w:bookmarkStart w:id="84" w:name="_Ref15558380"/>
      <w:bookmarkStart w:id="85" w:name="_Toc17811421"/>
      <w:bookmarkStart w:id="86" w:name="_Toc17811476"/>
      <w:bookmarkStart w:id="87" w:name="_Toc44587466"/>
      <w:bookmarkEnd w:id="83"/>
      <w:r>
        <w:t>Disambiguation</w:t>
      </w:r>
      <w:bookmarkEnd w:id="84"/>
      <w:bookmarkEnd w:id="85"/>
      <w:bookmarkEnd w:id="86"/>
      <w:bookmarkEnd w:id="87"/>
    </w:p>
    <w:p w14:paraId="00000093" w14:textId="06D2211F" w:rsidR="006F3A4A" w:rsidRDefault="00395046" w:rsidP="00061C63">
      <w:pPr>
        <w:pStyle w:val="Lista"/>
      </w:pPr>
      <w:r>
        <w:t xml:space="preserve">since our transliteration standard includes digraphs (e.g. </w:t>
      </w:r>
      <w:r w:rsidR="003125C7">
        <w:rPr>
          <w:rStyle w:val="Foreign"/>
        </w:rPr>
        <w:t>p</w:t>
      </w:r>
      <w:r w:rsidRPr="00061C63">
        <w:rPr>
          <w:rStyle w:val="Foreign"/>
        </w:rPr>
        <w:t>h</w:t>
      </w:r>
      <w:r>
        <w:t xml:space="preserve">, </w:t>
      </w:r>
      <w:r w:rsidRPr="00061C63">
        <w:rPr>
          <w:rStyle w:val="Foreign"/>
        </w:rPr>
        <w:t>au</w:t>
      </w:r>
      <w:r>
        <w:t xml:space="preserve">), it occasionally happens that such digraphs must be distinguished from juxtapositions of the characters transliterated by the individual components of a digraph (e.g. </w:t>
      </w:r>
      <w:r w:rsidR="003125C7">
        <w:rPr>
          <w:rStyle w:val="Foreign"/>
        </w:rPr>
        <w:t>p</w:t>
      </w:r>
      <w:r>
        <w:t xml:space="preserve"> followed by </w:t>
      </w:r>
      <w:r w:rsidRPr="00061C63">
        <w:rPr>
          <w:rStyle w:val="Foreign"/>
        </w:rPr>
        <w:t>h</w:t>
      </w:r>
      <w:r>
        <w:t xml:space="preserve">; </w:t>
      </w:r>
      <w:r w:rsidRPr="00061C63">
        <w:rPr>
          <w:rStyle w:val="Foreign"/>
        </w:rPr>
        <w:t>a</w:t>
      </w:r>
      <w:r>
        <w:t xml:space="preserve"> followed by </w:t>
      </w:r>
      <w:r w:rsidRPr="00061C63">
        <w:rPr>
          <w:rStyle w:val="Foreign"/>
        </w:rPr>
        <w:t>u</w:t>
      </w:r>
      <w:r>
        <w:t>)</w:t>
      </w:r>
    </w:p>
    <w:p w14:paraId="00000094" w14:textId="3AC6C39B" w:rsidR="006F3A4A" w:rsidRPr="001944CA" w:rsidRDefault="00395046" w:rsidP="00061C63">
      <w:pPr>
        <w:pStyle w:val="Lista"/>
        <w:rPr>
          <w:rFonts w:eastAsia="Arial"/>
        </w:rPr>
      </w:pPr>
      <w:r>
        <w:t>in accordance with ISO-15919 (Rule 8.1.15), we use the colon (:) as a disambiguation sign where our transliteration would be ambiguous without such a sign</w:t>
      </w:r>
    </w:p>
    <w:p w14:paraId="764AF449" w14:textId="2DE5462B" w:rsidR="001944CA" w:rsidRPr="00061C63" w:rsidRDefault="001944CA" w:rsidP="001944CA">
      <w:pPr>
        <w:pStyle w:val="Lista2"/>
        <w:rPr>
          <w:rFonts w:eastAsia="Arial"/>
        </w:rPr>
      </w:pPr>
      <w:r>
        <w:rPr>
          <w:rFonts w:eastAsia="Arial"/>
        </w:rPr>
        <w:t>note that a disambiguation sign is not required if an editorial space or hyphen separates the two characters in question, since the transliteration is already unambiguous in this case without</w:t>
      </w:r>
    </w:p>
    <w:p w14:paraId="4C98D79F" w14:textId="77777777" w:rsidR="006B3C8A" w:rsidRDefault="006B3C8A" w:rsidP="00840685">
      <w:pPr>
        <w:pStyle w:val="Lista"/>
      </w:pPr>
      <w:r>
        <w:t xml:space="preserve">in </w:t>
      </w:r>
      <w:r w:rsidR="00F454D2">
        <w:t>ISO-15919</w:t>
      </w:r>
      <w:r>
        <w:t>, a disambiguation colon is used</w:t>
      </w:r>
      <w:r w:rsidR="00F454D2">
        <w:t xml:space="preserve"> between vowels in hiatus</w:t>
      </w:r>
      <w:r>
        <w:t xml:space="preserve"> to distinguish certain vowel sequences from diphthongs transliterated by the same Latin vowels</w:t>
      </w:r>
    </w:p>
    <w:p w14:paraId="3E31AFB9" w14:textId="77777777" w:rsidR="006B3C8A" w:rsidRDefault="006B3C8A" w:rsidP="00840685">
      <w:pPr>
        <w:pStyle w:val="Lista2"/>
      </w:pPr>
      <w:r>
        <w:t xml:space="preserve">e.g. Sanskrit </w:t>
      </w:r>
      <w:r>
        <w:rPr>
          <w:rFonts w:hint="cs"/>
          <w:cs/>
          <w:lang w:bidi="hi-IN"/>
        </w:rPr>
        <w:t>प्रउग</w:t>
      </w:r>
      <w:r>
        <w:rPr>
          <w:cs/>
          <w:lang w:bidi="hi-IN"/>
        </w:rPr>
        <w:t xml:space="preserve"> </w:t>
      </w:r>
      <w:r>
        <w:t xml:space="preserve">and Prakrit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must be kept distinct in transliteration from </w:t>
      </w:r>
      <w:r>
        <w:rPr>
          <w:rFonts w:hint="cs"/>
          <w:cs/>
          <w:lang w:bidi="hi-IN"/>
        </w:rPr>
        <w:t>प्रौग</w:t>
      </w:r>
      <w:r>
        <w:t xml:space="preserve">, </w:t>
      </w:r>
      <w:r>
        <w:rPr>
          <w:rFonts w:hint="cs"/>
          <w:cs/>
          <w:lang w:bidi="hi-IN"/>
        </w:rPr>
        <w:t>चौत्थो</w:t>
      </w:r>
      <w:r>
        <w:rPr>
          <w:cs/>
          <w:lang w:bidi="hi-IN"/>
        </w:rPr>
        <w:t xml:space="preserve"> </w:t>
      </w:r>
      <w:r>
        <w:t xml:space="preserve">and </w:t>
      </w:r>
      <w:r>
        <w:rPr>
          <w:rFonts w:hint="cs"/>
          <w:cs/>
          <w:lang w:bidi="hi-IN"/>
        </w:rPr>
        <w:t>दैआ</w:t>
      </w:r>
      <w:r>
        <w:t xml:space="preserve">, which ISO-15919 achieves by transliterating them as </w:t>
      </w:r>
      <w:r w:rsidR="00F454D2" w:rsidRPr="003419D1">
        <w:rPr>
          <w:rStyle w:val="Foreign"/>
        </w:rPr>
        <w:t>pra:uga</w:t>
      </w:r>
      <w:r w:rsidR="00F454D2">
        <w:t xml:space="preserve">, </w:t>
      </w:r>
      <w:r w:rsidR="00F454D2" w:rsidRPr="003419D1">
        <w:rPr>
          <w:rStyle w:val="Foreign"/>
        </w:rPr>
        <w:t>ca:uttho</w:t>
      </w:r>
      <w:r w:rsidR="00F454D2">
        <w:t xml:space="preserve">, </w:t>
      </w:r>
      <w:r w:rsidR="00F454D2" w:rsidRPr="003419D1">
        <w:rPr>
          <w:rStyle w:val="Foreign"/>
        </w:rPr>
        <w:t>da:iā</w:t>
      </w:r>
    </w:p>
    <w:p w14:paraId="48BDE937" w14:textId="05D8AB5B" w:rsidR="00F454D2" w:rsidRDefault="006B3C8A" w:rsidP="006B3C8A">
      <w:pPr>
        <w:pStyle w:val="Lista2"/>
      </w:pPr>
      <w:r>
        <w:t>however, our strict transliteration system</w:t>
      </w:r>
      <w:r>
        <w:rPr>
          <w:rStyle w:val="Lbjegyzet-hivatkozs"/>
        </w:rPr>
        <w:footnoteReference w:id="7"/>
      </w:r>
      <w:r>
        <w:t xml:space="preserve"> provides ways of distinguishing independent vowel signs of the original script from vowel markers (see §§</w:t>
      </w:r>
      <w:r>
        <w:fldChar w:fldCharType="begin"/>
      </w:r>
      <w:r>
        <w:instrText xml:space="preserve"> REF _Ref17810730 \r \h </w:instrText>
      </w:r>
      <w:r>
        <w:fldChar w:fldCharType="separate"/>
      </w:r>
      <w:r w:rsidR="0046192A">
        <w:t>3.3.3</w:t>
      </w:r>
      <w:r>
        <w:fldChar w:fldCharType="end"/>
      </w:r>
      <w:r>
        <w:t xml:space="preserve"> and </w:t>
      </w:r>
      <w:r>
        <w:fldChar w:fldCharType="begin"/>
      </w:r>
      <w:r>
        <w:instrText xml:space="preserve"> REF _Ref22203423 \r \h </w:instrText>
      </w:r>
      <w:r>
        <w:fldChar w:fldCharType="separate"/>
      </w:r>
      <w:r w:rsidR="0046192A">
        <w:t>3.3.4</w:t>
      </w:r>
      <w:r>
        <w:fldChar w:fldCharType="end"/>
      </w:r>
      <w:r>
        <w:t xml:space="preserve">), and thus we can transliterate the above words as </w:t>
      </w:r>
      <w:r w:rsidR="00F454D2" w:rsidRPr="003419D1">
        <w:rPr>
          <w:rStyle w:val="Foreign"/>
        </w:rPr>
        <w:t>praUga</w:t>
      </w:r>
      <w:r w:rsidR="00F454D2">
        <w:t xml:space="preserve">, </w:t>
      </w:r>
      <w:r w:rsidR="00F454D2" w:rsidRPr="003419D1">
        <w:rPr>
          <w:rStyle w:val="Foreign"/>
        </w:rPr>
        <w:t>caUttho</w:t>
      </w:r>
      <w:r w:rsidR="00F454D2">
        <w:t xml:space="preserve"> and </w:t>
      </w:r>
      <w:r w:rsidR="00F454D2" w:rsidRPr="003419D1">
        <w:rPr>
          <w:rStyle w:val="Foreign"/>
        </w:rPr>
        <w:t>daIĀ</w:t>
      </w:r>
    </w:p>
    <w:p w14:paraId="00000097" w14:textId="3348AD6A" w:rsidR="006F3A4A" w:rsidRPr="0093612D" w:rsidRDefault="006B3C8A" w:rsidP="006B3C8A">
      <w:pPr>
        <w:pStyle w:val="Lista2"/>
        <w:rPr>
          <w:rFonts w:eastAsia="Arial"/>
        </w:rPr>
      </w:pPr>
      <w:r>
        <w:lastRenderedPageBreak/>
        <w:t xml:space="preserve">as a consequence, </w:t>
      </w:r>
      <w:r w:rsidR="00395046">
        <w:t>we only need a disambiguation sign</w:t>
      </w:r>
      <w:r w:rsidR="0093612D">
        <w:t xml:space="preserve"> </w:t>
      </w:r>
      <w:r w:rsidR="00395046">
        <w:t xml:space="preserve">to distinguish consonant + </w:t>
      </w:r>
      <w:r w:rsidR="00395046" w:rsidRPr="004E1D84">
        <w:rPr>
          <w:rStyle w:val="Foreign"/>
        </w:rPr>
        <w:t>h</w:t>
      </w:r>
      <w:r w:rsidR="00395046">
        <w:t xml:space="preserve"> combinations from aspirated consonants</w:t>
      </w:r>
      <w:r w:rsidR="0093612D">
        <w:t xml:space="preserve"> (</w:t>
      </w:r>
      <w:r w:rsidR="00395046">
        <w:t xml:space="preserve">e.g. </w:t>
      </w:r>
      <w:r w:rsidR="00395046" w:rsidRPr="00270103">
        <w:rPr>
          <w:rStyle w:val="Foreign"/>
        </w:rPr>
        <w:t>p:h</w:t>
      </w:r>
      <w:r w:rsidR="00395046">
        <w:t xml:space="preserve"> for </w:t>
      </w:r>
      <w:r w:rsidR="00395046" w:rsidRPr="00270103">
        <w:rPr>
          <w:rStyle w:val="Foreign"/>
        </w:rPr>
        <w:t>p</w:t>
      </w:r>
      <w:r w:rsidR="00395046">
        <w:t xml:space="preserve"> conjoined to </w:t>
      </w:r>
      <w:r w:rsidR="00395046" w:rsidRPr="00270103">
        <w:rPr>
          <w:rStyle w:val="Foreign"/>
        </w:rPr>
        <w:t>h</w:t>
      </w:r>
      <w:r w:rsidR="00395046">
        <w:t xml:space="preserve"> to distinguish it from the aspirate </w:t>
      </w:r>
      <w:r w:rsidR="00395046" w:rsidRPr="00270103">
        <w:rPr>
          <w:rStyle w:val="Foreign"/>
        </w:rPr>
        <w:t>ph</w:t>
      </w:r>
      <w:r w:rsidR="0093612D">
        <w:t>)</w:t>
      </w:r>
    </w:p>
    <w:p w14:paraId="15D6359D" w14:textId="7BFF7B07" w:rsidR="00F454D2" w:rsidRPr="00F454D2" w:rsidRDefault="006B3C8A" w:rsidP="006B3C8A">
      <w:pPr>
        <w:pStyle w:val="Lista2"/>
        <w:rPr>
          <w:rFonts w:eastAsia="Arial"/>
        </w:rPr>
      </w:pPr>
      <w:r>
        <w:rPr>
          <w:rFonts w:eastAsia="Arial"/>
        </w:rPr>
        <w:t>accordingly</w:t>
      </w:r>
      <w:r w:rsidR="0093612D">
        <w:rPr>
          <w:rFonts w:eastAsia="Arial"/>
        </w:rPr>
        <w:t xml:space="preserve">, we have chosen to preserve alternate uses of the colon for some special purposes, namely to indicate the use of </w:t>
      </w:r>
      <w:r w:rsidR="008B56E1">
        <w:rPr>
          <w:rFonts w:eastAsia="Arial"/>
        </w:rPr>
        <w:t xml:space="preserve">the </w:t>
      </w:r>
      <w:r w:rsidR="008B56E1">
        <w:rPr>
          <w:rFonts w:eastAsia="Arial"/>
          <w:i/>
          <w:iCs/>
        </w:rPr>
        <w:t>ā</w:t>
      </w:r>
      <w:r w:rsidR="008B56E1">
        <w:rPr>
          <w:rFonts w:eastAsia="Arial"/>
        </w:rPr>
        <w:t xml:space="preserve"> marker in Indonesian scripts as an indicator of vowel length or consonant doubling (</w:t>
      </w:r>
      <w:r w:rsidR="008B56E1">
        <w:t>§</w:t>
      </w:r>
      <w:r w:rsidR="008B56E1">
        <w:fldChar w:fldCharType="begin"/>
      </w:r>
      <w:r w:rsidR="008B56E1">
        <w:instrText xml:space="preserve"> REF _Ref15558434 \r \h </w:instrText>
      </w:r>
      <w:r w:rsidR="008B56E1">
        <w:fldChar w:fldCharType="separate"/>
      </w:r>
      <w:r w:rsidR="0046192A">
        <w:t>3.3.6</w:t>
      </w:r>
      <w:r w:rsidR="008B56E1">
        <w:fldChar w:fldCharType="end"/>
      </w:r>
      <w:r w:rsidR="008B56E1">
        <w:t>)</w:t>
      </w:r>
    </w:p>
    <w:p w14:paraId="386C223F" w14:textId="08AAB1B8" w:rsidR="00AE74DC" w:rsidRDefault="00AE74DC" w:rsidP="00AE74DC">
      <w:pPr>
        <w:pStyle w:val="Cmsor2"/>
        <w:numPr>
          <w:ilvl w:val="1"/>
          <w:numId w:val="16"/>
        </w:numPr>
      </w:pPr>
      <w:bookmarkStart w:id="88" w:name="_h0qcxcudl6x2" w:colFirst="0" w:colLast="0"/>
      <w:bookmarkStart w:id="89" w:name="_Toc17811422"/>
      <w:bookmarkStart w:id="90" w:name="_Toc17811477"/>
      <w:bookmarkStart w:id="91" w:name="_Toc44587467"/>
      <w:bookmarkEnd w:id="88"/>
      <w:r>
        <w:t>Editorial Additions for Text Analysis</w:t>
      </w:r>
      <w:bookmarkEnd w:id="89"/>
      <w:bookmarkEnd w:id="90"/>
      <w:bookmarkEnd w:id="91"/>
    </w:p>
    <w:p w14:paraId="18163DFD" w14:textId="2854CBC8" w:rsidR="00AE74DC" w:rsidRDefault="00AE74DC" w:rsidP="00AE74DC">
      <w:pPr>
        <w:pStyle w:val="Lista"/>
      </w:pPr>
      <w:r>
        <w:t>as a general rule, do not add anything to your transliteration that is not already present in the original text</w:t>
      </w:r>
    </w:p>
    <w:p w14:paraId="581A8C53" w14:textId="6B99D923" w:rsidR="00AE74DC" w:rsidRDefault="003125C7" w:rsidP="00AE74DC">
      <w:pPr>
        <w:pStyle w:val="Lista"/>
      </w:pPr>
      <w:r>
        <w:t xml:space="preserve">in order </w:t>
      </w:r>
      <w:r w:rsidR="00AE74DC">
        <w:t>to handle editorial additions and alterations</w:t>
      </w:r>
      <w:r>
        <w:t>,</w:t>
      </w:r>
      <w:r w:rsidR="00AE74DC">
        <w:t xml:space="preserve"> </w:t>
      </w:r>
      <w:r>
        <w:t xml:space="preserve">you must rely on </w:t>
      </w:r>
      <w:r w:rsidR="00AE74DC">
        <w:t xml:space="preserve">markup; see </w:t>
      </w:r>
      <w:r w:rsidR="006E4835">
        <w:t>EGD</w:t>
      </w:r>
      <w:r w:rsidR="00F741F1">
        <w:t xml:space="preserve"> §</w:t>
      </w:r>
      <w:r w:rsidR="003E2786">
        <w:t>6</w:t>
      </w:r>
    </w:p>
    <w:p w14:paraId="69D20CCE" w14:textId="0410867F" w:rsidR="00AE74DC" w:rsidRPr="00F77DB6" w:rsidRDefault="00AE74DC" w:rsidP="00AE74DC">
      <w:pPr>
        <w:pStyle w:val="Lista"/>
      </w:pPr>
      <w:r>
        <w:t>however, this general rule comes with the following exceptions, which serve as a low-level editorial markup to facilitate the analysis and segmentation of a text for human readers, and which may at a later stage be converted to machine-readable XML markup</w:t>
      </w:r>
    </w:p>
    <w:p w14:paraId="7C9E3BCF" w14:textId="4F93B8D5" w:rsidR="00061C63" w:rsidRDefault="00061C63" w:rsidP="00AE74DC">
      <w:pPr>
        <w:pStyle w:val="Cmsor3"/>
        <w:numPr>
          <w:ilvl w:val="2"/>
          <w:numId w:val="16"/>
        </w:numPr>
      </w:pPr>
      <w:bookmarkStart w:id="92" w:name="_Ref15564928"/>
      <w:bookmarkStart w:id="93" w:name="_Toc17811423"/>
      <w:bookmarkStart w:id="94" w:name="_Toc17811478"/>
      <w:bookmarkStart w:id="95" w:name="_Toc44587468"/>
      <w:r>
        <w:t xml:space="preserve">Editorial </w:t>
      </w:r>
      <w:r w:rsidR="00AE74DC">
        <w:t>spaces for word segmentation</w:t>
      </w:r>
      <w:bookmarkEnd w:id="92"/>
      <w:bookmarkEnd w:id="93"/>
      <w:bookmarkEnd w:id="94"/>
      <w:bookmarkEnd w:id="95"/>
    </w:p>
    <w:p w14:paraId="5D697B25" w14:textId="4C9F85AE" w:rsidR="00061C63" w:rsidRDefault="00061C63" w:rsidP="00877FB8">
      <w:pPr>
        <w:pStyle w:val="Lista"/>
      </w:pPr>
      <w:r w:rsidRPr="00061C63">
        <w:rPr>
          <w:b/>
          <w:bCs/>
        </w:rPr>
        <w:t>words</w:t>
      </w:r>
      <w:r>
        <w:t xml:space="preserve"> should be </w:t>
      </w:r>
      <w:r w:rsidRPr="00061C63">
        <w:rPr>
          <w:b/>
          <w:bCs/>
        </w:rPr>
        <w:t>separated</w:t>
      </w:r>
      <w:r>
        <w:t xml:space="preserve"> from one another with a space wherever Romanised transliteration allows, notwithstanding that the original inscription or a published edition</w:t>
      </w:r>
      <w:r w:rsidR="00457631">
        <w:t>,</w:t>
      </w:r>
      <w:r>
        <w:t xml:space="preserve"> </w:t>
      </w:r>
      <w:r w:rsidR="00457631">
        <w:t xml:space="preserve">whether in </w:t>
      </w:r>
      <w:r>
        <w:t xml:space="preserve">Indic </w:t>
      </w:r>
      <w:r w:rsidR="00457631">
        <w:t xml:space="preserve">or Latin </w:t>
      </w:r>
      <w:r>
        <w:t>script</w:t>
      </w:r>
      <w:r w:rsidR="00457631">
        <w:t>,</w:t>
      </w:r>
      <w:r>
        <w:t xml:space="preserve"> does not do so</w:t>
      </w:r>
    </w:p>
    <w:p w14:paraId="32A61987" w14:textId="65E9CCEC" w:rsidR="00061C63" w:rsidRDefault="00061C63" w:rsidP="00877FB8">
      <w:pPr>
        <w:pStyle w:val="Lista"/>
      </w:pPr>
      <w:r>
        <w:t xml:space="preserve">emphatically, </w:t>
      </w:r>
      <w:r w:rsidRPr="00C62BB2">
        <w:rPr>
          <w:b/>
          <w:bCs/>
        </w:rPr>
        <w:t>do add spaces</w:t>
      </w:r>
    </w:p>
    <w:p w14:paraId="292E16C7" w14:textId="195C4CC5" w:rsidR="00061C63" w:rsidRDefault="00061C63" w:rsidP="00877FB8">
      <w:pPr>
        <w:pStyle w:val="Lista2"/>
      </w:pPr>
      <w:r>
        <w:t xml:space="preserve">where the end of one word and the beginning of the next word constitute a single </w:t>
      </w:r>
      <w:r w:rsidRPr="004E1D84">
        <w:rPr>
          <w:rStyle w:val="Foreign"/>
        </w:rPr>
        <w:t>akṣara</w:t>
      </w:r>
      <w:r>
        <w:t xml:space="preserve"> in the original</w:t>
      </w:r>
    </w:p>
    <w:p w14:paraId="682C95C0" w14:textId="77777777" w:rsidR="00061C63" w:rsidRDefault="00061C63" w:rsidP="00877FB8">
      <w:pPr>
        <w:pStyle w:val="Lista3"/>
      </w:pPr>
      <w:r>
        <w:t xml:space="preserve">even if such an </w:t>
      </w:r>
      <w:r w:rsidRPr="00270103">
        <w:rPr>
          <w:rStyle w:val="Foreign"/>
        </w:rPr>
        <w:t>akṣara</w:t>
      </w:r>
      <w:r>
        <w:t xml:space="preserve"> involves a sandhi modification, e.g.</w:t>
      </w:r>
    </w:p>
    <w:p w14:paraId="1179CF34" w14:textId="77B5F169" w:rsidR="00061C63" w:rsidRDefault="00061C63" w:rsidP="00877FB8">
      <w:pPr>
        <w:pStyle w:val="Lista4"/>
      </w:pPr>
      <w:r>
        <w:t>Sanskrit</w:t>
      </w:r>
      <w:r w:rsidRPr="004F551F">
        <w:rPr>
          <w:rStyle w:val="Foreign"/>
        </w:rPr>
        <w:t xml:space="preserve"> tad dhi</w:t>
      </w:r>
      <w:r>
        <w:t xml:space="preserve"> (for </w:t>
      </w:r>
      <w:r w:rsidRPr="004F551F">
        <w:rPr>
          <w:rStyle w:val="Foreign"/>
        </w:rPr>
        <w:t>tat</w:t>
      </w:r>
      <w:r w:rsidR="00C62BB2">
        <w:rPr>
          <w:rStyle w:val="Foreign"/>
        </w:rPr>
        <w:t xml:space="preserve"> </w:t>
      </w:r>
      <w:r w:rsidRPr="004F551F">
        <w:rPr>
          <w:rStyle w:val="Foreign"/>
        </w:rPr>
        <w:t>+</w:t>
      </w:r>
      <w:r w:rsidR="00C62BB2">
        <w:rPr>
          <w:rStyle w:val="Foreign"/>
        </w:rPr>
        <w:t xml:space="preserve"> </w:t>
      </w:r>
      <w:r w:rsidRPr="004F551F">
        <w:rPr>
          <w:rStyle w:val="Foreign"/>
        </w:rPr>
        <w:t>hi</w:t>
      </w:r>
      <w:r>
        <w:t xml:space="preserve"> </w:t>
      </w:r>
      <w:r w:rsidR="00C62BB2">
        <w:t xml:space="preserve">– </w:t>
      </w:r>
      <w:r>
        <w:t xml:space="preserve">space goes between </w:t>
      </w:r>
      <w:r w:rsidRPr="004F551F">
        <w:rPr>
          <w:rStyle w:val="Foreign"/>
        </w:rPr>
        <w:t>d</w:t>
      </w:r>
      <w:r>
        <w:t xml:space="preserve"> and </w:t>
      </w:r>
      <w:r w:rsidRPr="004F551F">
        <w:rPr>
          <w:rStyle w:val="Foreign"/>
        </w:rPr>
        <w:t>dh</w:t>
      </w:r>
      <w:r>
        <w:t>)</w:t>
      </w:r>
    </w:p>
    <w:p w14:paraId="19FB4DD8" w14:textId="68FF53E7" w:rsidR="00692741" w:rsidRDefault="00692741" w:rsidP="00877FB8">
      <w:pPr>
        <w:pStyle w:val="Lista4"/>
      </w:pPr>
      <w:r w:rsidRPr="00692741">
        <w:t xml:space="preserve">Sanskrit </w:t>
      </w:r>
      <w:r w:rsidRPr="00692741">
        <w:rPr>
          <w:rStyle w:val="Foreign"/>
        </w:rPr>
        <w:t>gacchaty eva</w:t>
      </w:r>
      <w:r w:rsidRPr="00692741">
        <w:t xml:space="preserve"> (space goes after the </w:t>
      </w:r>
      <w:r w:rsidRPr="00692741">
        <w:rPr>
          <w:rStyle w:val="Foreign"/>
        </w:rPr>
        <w:t>y</w:t>
      </w:r>
      <w:r w:rsidRPr="00692741">
        <w:t>)</w:t>
      </w:r>
    </w:p>
    <w:p w14:paraId="090EB950" w14:textId="7C326245" w:rsidR="00061C63" w:rsidRPr="00285100" w:rsidRDefault="00061C63" w:rsidP="00877FB8">
      <w:pPr>
        <w:pStyle w:val="Lista4"/>
        <w:rPr>
          <w:i/>
          <w:noProof/>
        </w:rPr>
      </w:pPr>
      <w:r>
        <w:t xml:space="preserve">Sanskrit </w:t>
      </w:r>
      <w:r w:rsidRPr="004F551F">
        <w:rPr>
          <w:rStyle w:val="Foreign"/>
        </w:rPr>
        <w:t>putrām̐l lakṣmīḥ</w:t>
      </w:r>
      <w:r>
        <w:t xml:space="preserve"> (space goes between the two </w:t>
      </w:r>
      <w:r w:rsidRPr="004F551F">
        <w:rPr>
          <w:rStyle w:val="Foreign"/>
        </w:rPr>
        <w:t>l</w:t>
      </w:r>
      <w:r>
        <w:t>-s)</w:t>
      </w:r>
    </w:p>
    <w:p w14:paraId="14E7E71D" w14:textId="77777777" w:rsidR="00061C63" w:rsidRDefault="00061C63" w:rsidP="00877FB8">
      <w:pPr>
        <w:pStyle w:val="Lista4"/>
      </w:pPr>
      <w:r>
        <w:t xml:space="preserve">Old Javanese </w:t>
      </w:r>
      <w:r w:rsidRPr="004F551F">
        <w:rPr>
          <w:rStyle w:val="Foreign"/>
        </w:rPr>
        <w:t>tann inaku</w:t>
      </w:r>
      <w:r>
        <w:t xml:space="preserve"> (space goes between the </w:t>
      </w:r>
      <w:r w:rsidRPr="00C62BB2">
        <w:rPr>
          <w:rStyle w:val="Foreign"/>
        </w:rPr>
        <w:t>-</w:t>
      </w:r>
      <w:r w:rsidRPr="004F551F">
        <w:rPr>
          <w:rStyle w:val="Foreign"/>
        </w:rPr>
        <w:t>nn</w:t>
      </w:r>
      <w:r>
        <w:t xml:space="preserve"> and the </w:t>
      </w:r>
      <w:r w:rsidRPr="004F551F">
        <w:rPr>
          <w:rStyle w:val="Foreign"/>
        </w:rPr>
        <w:t>i</w:t>
      </w:r>
      <w:r>
        <w:t>-)</w:t>
      </w:r>
    </w:p>
    <w:p w14:paraId="1F9A0E17" w14:textId="43C89C41" w:rsidR="00061C63" w:rsidRDefault="00061C63" w:rsidP="00877FB8">
      <w:pPr>
        <w:pStyle w:val="Lista4"/>
      </w:pPr>
      <w:r>
        <w:t xml:space="preserve">Tamil </w:t>
      </w:r>
      <w:r w:rsidRPr="00C62BB2">
        <w:rPr>
          <w:rStyle w:val="Foreign"/>
        </w:rPr>
        <w:t>arit’ eṉṟu</w:t>
      </w:r>
      <w:r>
        <w:t xml:space="preserve"> (for </w:t>
      </w:r>
      <w:r w:rsidRPr="00C62BB2">
        <w:rPr>
          <w:rStyle w:val="Foreign"/>
        </w:rPr>
        <w:t>aritu + eṉṟu</w:t>
      </w:r>
      <w:r w:rsidR="00671E5F">
        <w:t xml:space="preserve">; see also </w:t>
      </w:r>
      <w:r w:rsidR="0054117F">
        <w:t>§</w:t>
      </w:r>
      <w:r w:rsidR="00200C63">
        <w:fldChar w:fldCharType="begin"/>
      </w:r>
      <w:r w:rsidR="00200C63">
        <w:instrText xml:space="preserve"> REF _Ref15565291 \r \h </w:instrText>
      </w:r>
      <w:r w:rsidR="00200C63">
        <w:fldChar w:fldCharType="separate"/>
      </w:r>
      <w:r w:rsidR="0046192A">
        <w:t>2.6.4</w:t>
      </w:r>
      <w:r w:rsidR="00200C63">
        <w:fldChar w:fldCharType="end"/>
      </w:r>
      <w:r w:rsidR="00671E5F">
        <w:t xml:space="preserve"> for elision of </w:t>
      </w:r>
      <w:proofErr w:type="spellStart"/>
      <w:r w:rsidR="00671E5F">
        <w:t>overshort</w:t>
      </w:r>
      <w:proofErr w:type="spellEnd"/>
      <w:r w:rsidR="00671E5F">
        <w:t xml:space="preserve"> </w:t>
      </w:r>
      <w:r w:rsidR="00671E5F" w:rsidRPr="00671E5F">
        <w:rPr>
          <w:rStyle w:val="Foreign"/>
        </w:rPr>
        <w:t>u</w:t>
      </w:r>
      <w:r w:rsidR="00671E5F">
        <w:t xml:space="preserve"> in Tamil</w:t>
      </w:r>
      <w:r>
        <w:t>)</w:t>
      </w:r>
    </w:p>
    <w:p w14:paraId="741B57ED" w14:textId="77777777" w:rsidR="00061C63" w:rsidRDefault="00061C63" w:rsidP="00877FB8">
      <w:pPr>
        <w:pStyle w:val="Lista3"/>
      </w:pPr>
      <w:r>
        <w:t>including non-standard sandhi and orthographic practice, e.g.</w:t>
      </w:r>
    </w:p>
    <w:p w14:paraId="58091B8D" w14:textId="77777777" w:rsidR="00061C63" w:rsidRDefault="00061C63" w:rsidP="00877FB8">
      <w:pPr>
        <w:pStyle w:val="Lista4"/>
      </w:pPr>
      <w:r>
        <w:t xml:space="preserve">nasals used where standard orthography would employ an </w:t>
      </w:r>
      <w:r w:rsidRPr="004F551F">
        <w:rPr>
          <w:rStyle w:val="Foreign"/>
        </w:rPr>
        <w:t>anusvāra</w:t>
      </w:r>
      <w:r>
        <w:t xml:space="preserve">, e.g. Sanskrit </w:t>
      </w:r>
      <w:r w:rsidRPr="004F551F">
        <w:rPr>
          <w:rStyle w:val="Foreign"/>
        </w:rPr>
        <w:t>uktañ ca</w:t>
      </w:r>
      <w:r>
        <w:t xml:space="preserve"> or </w:t>
      </w:r>
      <w:r w:rsidRPr="004F551F">
        <w:rPr>
          <w:rStyle w:val="Foreign"/>
        </w:rPr>
        <w:t>śaraṇaṅ gataḥ</w:t>
      </w:r>
    </w:p>
    <w:p w14:paraId="7072E52F" w14:textId="1C8162FA" w:rsidR="00061C63" w:rsidRDefault="00061C63" w:rsidP="00877FB8">
      <w:pPr>
        <w:pStyle w:val="Lista4"/>
      </w:pPr>
      <w:r>
        <w:t xml:space="preserve">Sanskrit </w:t>
      </w:r>
      <w:r w:rsidRPr="004F551F">
        <w:rPr>
          <w:rStyle w:val="Foreign"/>
        </w:rPr>
        <w:t>dīnārair ddaśabhiḥ</w:t>
      </w:r>
    </w:p>
    <w:p w14:paraId="02CF2AAC" w14:textId="77777777" w:rsidR="00061C63" w:rsidRDefault="00061C63" w:rsidP="00877FB8">
      <w:pPr>
        <w:pStyle w:val="Lista4"/>
      </w:pPr>
      <w:r>
        <w:t xml:space="preserve">Old Javanese </w:t>
      </w:r>
      <w:r w:rsidRPr="00C62BB2">
        <w:rPr>
          <w:rStyle w:val="Foreign"/>
        </w:rPr>
        <w:t>darpaṇa ryy avakta</w:t>
      </w:r>
    </w:p>
    <w:p w14:paraId="162C5F1C" w14:textId="77777777" w:rsidR="006C73EF" w:rsidRDefault="00061C63" w:rsidP="00877FB8">
      <w:pPr>
        <w:pStyle w:val="Lista2"/>
      </w:pPr>
      <w:r>
        <w:t xml:space="preserve">before an </w:t>
      </w:r>
      <w:r w:rsidRPr="004E1D84">
        <w:rPr>
          <w:rStyle w:val="Foreign"/>
        </w:rPr>
        <w:t>avagraha</w:t>
      </w:r>
      <w:r>
        <w:t>, unless it occurs within a compound</w:t>
      </w:r>
    </w:p>
    <w:p w14:paraId="60A4BFDB" w14:textId="48F444B2" w:rsidR="00061C63" w:rsidRDefault="006C73EF" w:rsidP="006C73EF">
      <w:pPr>
        <w:pStyle w:val="Lista3"/>
      </w:pPr>
      <w:r>
        <w:t xml:space="preserve">thus use, e.g. </w:t>
      </w:r>
      <w:r w:rsidR="00061C63" w:rsidRPr="004E1D84">
        <w:rPr>
          <w:rStyle w:val="Foreign"/>
        </w:rPr>
        <w:t>so ’bhūt</w:t>
      </w:r>
      <w:r w:rsidR="00061C63">
        <w:t xml:space="preserve"> </w:t>
      </w:r>
      <w:r>
        <w:t>and not</w:t>
      </w:r>
      <w:r w:rsidR="00061C63">
        <w:t xml:space="preserve"> </w:t>
      </w:r>
      <w:r w:rsidR="00061C63" w:rsidRPr="004E1D84">
        <w:rPr>
          <w:rStyle w:val="Foreign"/>
        </w:rPr>
        <w:t>so’bhūt</w:t>
      </w:r>
      <w:r>
        <w:t xml:space="preserve"> for separate words,</w:t>
      </w:r>
      <w:r w:rsidR="00061C63">
        <w:t xml:space="preserve"> but </w:t>
      </w:r>
      <w:r>
        <w:t xml:space="preserve">use </w:t>
      </w:r>
      <w:r w:rsidR="00061C63">
        <w:t xml:space="preserve">e.g. </w:t>
      </w:r>
      <w:r w:rsidR="00061C63" w:rsidRPr="004E1D84">
        <w:rPr>
          <w:rStyle w:val="Foreign"/>
        </w:rPr>
        <w:t>saro’nte</w:t>
      </w:r>
      <w:r>
        <w:t xml:space="preserve"> or </w:t>
      </w:r>
      <w:r w:rsidRPr="004E1D84">
        <w:rPr>
          <w:rStyle w:val="Foreign"/>
        </w:rPr>
        <w:t>saro</w:t>
      </w:r>
      <w:r>
        <w:rPr>
          <w:rStyle w:val="Foreign"/>
        </w:rPr>
        <w:t>-</w:t>
      </w:r>
      <w:r w:rsidRPr="004E1D84">
        <w:rPr>
          <w:rStyle w:val="Foreign"/>
        </w:rPr>
        <w:t>’nte</w:t>
      </w:r>
      <w:r>
        <w:t xml:space="preserve"> in compound, depending on whether or not you use hyphens for compound segmentation</w:t>
      </w:r>
    </w:p>
    <w:p w14:paraId="46C85857" w14:textId="4AF4BF43" w:rsidR="00061C63" w:rsidRDefault="00061C63" w:rsidP="00877FB8">
      <w:pPr>
        <w:pStyle w:val="Lista2"/>
      </w:pPr>
      <w:r>
        <w:t xml:space="preserve">in close-knit structures such as </w:t>
      </w:r>
      <w:r w:rsidRPr="004E1D84">
        <w:rPr>
          <w:rStyle w:val="Foreign"/>
        </w:rPr>
        <w:t>atha vā</w:t>
      </w:r>
      <w:r>
        <w:t xml:space="preserve">, </w:t>
      </w:r>
      <w:r w:rsidRPr="004E1D84">
        <w:rPr>
          <w:rStyle w:val="Foreign"/>
        </w:rPr>
        <w:t>kiṁ ca</w:t>
      </w:r>
      <w:r>
        <w:t xml:space="preserve"> and </w:t>
      </w:r>
      <w:r w:rsidRPr="004E1D84">
        <w:rPr>
          <w:rStyle w:val="Foreign"/>
        </w:rPr>
        <w:t>kiṁ tu</w:t>
      </w:r>
      <w:r>
        <w:t xml:space="preserve"> (even if spelt </w:t>
      </w:r>
      <w:r w:rsidRPr="004E1D84">
        <w:rPr>
          <w:rStyle w:val="Foreign"/>
        </w:rPr>
        <w:t>kiñ ca</w:t>
      </w:r>
      <w:r>
        <w:t xml:space="preserve"> and </w:t>
      </w:r>
      <w:r w:rsidRPr="004E1D84">
        <w:rPr>
          <w:rStyle w:val="Foreign"/>
        </w:rPr>
        <w:t>kin tu</w:t>
      </w:r>
      <w:r>
        <w:t xml:space="preserve">), </w:t>
      </w:r>
      <w:r w:rsidRPr="004E1D84">
        <w:rPr>
          <w:rStyle w:val="Foreign"/>
        </w:rPr>
        <w:t>tad</w:t>
      </w:r>
      <w:r>
        <w:t xml:space="preserve"> </w:t>
      </w:r>
      <w:r w:rsidRPr="004E1D84">
        <w:rPr>
          <w:rStyle w:val="Foreign"/>
        </w:rPr>
        <w:t>yathā</w:t>
      </w:r>
      <w:r w:rsidR="00C62BB2">
        <w:t xml:space="preserve">; </w:t>
      </w:r>
      <w:r>
        <w:t xml:space="preserve">including </w:t>
      </w:r>
      <w:proofErr w:type="spellStart"/>
      <w:r>
        <w:t>grammaticalised</w:t>
      </w:r>
      <w:proofErr w:type="spellEnd"/>
      <w:r>
        <w:t xml:space="preserve"> structures such as</w:t>
      </w:r>
    </w:p>
    <w:p w14:paraId="0EF1DA40" w14:textId="2FFE3468" w:rsidR="00061C63" w:rsidRDefault="00C62BB2" w:rsidP="00C62BB2">
      <w:pPr>
        <w:pStyle w:val="Lista3"/>
      </w:pPr>
      <w:r>
        <w:t xml:space="preserve">Sanskrit </w:t>
      </w:r>
      <w:r w:rsidR="00061C63">
        <w:t xml:space="preserve">periphrastic perfects, e.g. </w:t>
      </w:r>
      <w:r w:rsidR="00061C63" w:rsidRPr="004F551F">
        <w:rPr>
          <w:rStyle w:val="Foreign"/>
        </w:rPr>
        <w:t>varayāṁ cakāra</w:t>
      </w:r>
      <w:r w:rsidR="00061C63">
        <w:t xml:space="preserve"> (especially since other words may intrude inside such a construction, e.g. </w:t>
      </w:r>
      <w:r w:rsidR="00061C63" w:rsidRPr="004F551F">
        <w:rPr>
          <w:rStyle w:val="Foreign"/>
        </w:rPr>
        <w:t>saṁraṁjayāṁ ca prakr̥tīr babhūva</w:t>
      </w:r>
      <w:r w:rsidR="00061C63">
        <w:t>)</w:t>
      </w:r>
    </w:p>
    <w:p w14:paraId="462D58DD" w14:textId="7B361717" w:rsidR="006028ED" w:rsidRDefault="006028ED" w:rsidP="00C62BB2">
      <w:pPr>
        <w:pStyle w:val="Lista3"/>
      </w:pPr>
      <w:r>
        <w:t xml:space="preserve">Sanskrit past tense formed with imperfect and </w:t>
      </w:r>
      <w:r w:rsidRPr="006028ED">
        <w:rPr>
          <w:rStyle w:val="Foreign"/>
        </w:rPr>
        <w:t>sma</w:t>
      </w:r>
      <w:r>
        <w:t xml:space="preserve">, e.g. </w:t>
      </w:r>
      <w:r>
        <w:rPr>
          <w:rStyle w:val="Foreign"/>
        </w:rPr>
        <w:t>samādiśati sma</w:t>
      </w:r>
    </w:p>
    <w:p w14:paraId="6F4E7827" w14:textId="5391CA6E" w:rsidR="00061C63" w:rsidRDefault="00C62BB2" w:rsidP="00C62BB2">
      <w:pPr>
        <w:pStyle w:val="Lista3"/>
      </w:pPr>
      <w:r>
        <w:t xml:space="preserve">Sanskrit </w:t>
      </w:r>
      <w:r w:rsidR="00061C63">
        <w:t xml:space="preserve">formations with </w:t>
      </w:r>
      <w:r w:rsidR="00061C63" w:rsidRPr="004F551F">
        <w:rPr>
          <w:rStyle w:val="Foreign"/>
        </w:rPr>
        <w:t>-sāt</w:t>
      </w:r>
      <w:r w:rsidR="00061C63">
        <w:t xml:space="preserve"> prefixed to a verb such as </w:t>
      </w:r>
      <w:r w:rsidR="00061C63" w:rsidRPr="004F551F">
        <w:rPr>
          <w:rStyle w:val="Foreign"/>
        </w:rPr>
        <w:t>brāhmaṇasād gatāḥ</w:t>
      </w:r>
    </w:p>
    <w:p w14:paraId="30646522" w14:textId="799A5CB5" w:rsidR="00061C63" w:rsidRDefault="00C62BB2" w:rsidP="00C62BB2">
      <w:pPr>
        <w:pStyle w:val="Lista3"/>
      </w:pPr>
      <w:r>
        <w:t xml:space="preserve">Sanskrit </w:t>
      </w:r>
      <w:r w:rsidR="00061C63">
        <w:t xml:space="preserve">prepositions such as </w:t>
      </w:r>
      <w:r w:rsidR="00061C63" w:rsidRPr="004F551F">
        <w:rPr>
          <w:rStyle w:val="Foreign"/>
        </w:rPr>
        <w:t>ā samudrāt</w:t>
      </w:r>
      <w:r w:rsidR="00061C63">
        <w:t xml:space="preserve">, </w:t>
      </w:r>
      <w:r w:rsidR="00061C63" w:rsidRPr="004F551F">
        <w:rPr>
          <w:rStyle w:val="Foreign"/>
        </w:rPr>
        <w:t>anu gaṅgām</w:t>
      </w:r>
    </w:p>
    <w:p w14:paraId="381B38E3" w14:textId="75C55FEE" w:rsidR="00DD6CD2" w:rsidRPr="004F551F" w:rsidRDefault="00DD6CD2" w:rsidP="00DD6CD2">
      <w:pPr>
        <w:pStyle w:val="Lista2"/>
        <w:rPr>
          <w:rStyle w:val="Foreign"/>
        </w:rPr>
      </w:pPr>
      <w:r>
        <w:t xml:space="preserve">in repetitions of </w:t>
      </w:r>
      <w:r w:rsidRPr="00554F0E">
        <w:t xml:space="preserve">Sanskrit inflected pronouns and nouns </w:t>
      </w:r>
      <w:r>
        <w:t>(</w:t>
      </w:r>
      <w:proofErr w:type="spellStart"/>
      <w:r w:rsidRPr="00554F0E">
        <w:rPr>
          <w:rStyle w:val="Foreign"/>
        </w:rPr>
        <w:t>āmreḍita</w:t>
      </w:r>
      <w:proofErr w:type="spellEnd"/>
      <w:r>
        <w:t>)</w:t>
      </w:r>
      <w:r w:rsidRPr="00554F0E">
        <w:t xml:space="preserve"> express</w:t>
      </w:r>
      <w:r>
        <w:t>ing</w:t>
      </w:r>
      <w:r w:rsidRPr="00554F0E">
        <w:t xml:space="preserve"> a generalised or distributive meaning, e.g. </w:t>
      </w:r>
      <w:r w:rsidRPr="00554F0E">
        <w:rPr>
          <w:rStyle w:val="Foreign"/>
        </w:rPr>
        <w:t>yasya</w:t>
      </w:r>
      <w:r>
        <w:rPr>
          <w:rStyle w:val="Foreign"/>
        </w:rPr>
        <w:t xml:space="preserve"> </w:t>
      </w:r>
      <w:r w:rsidRPr="00554F0E">
        <w:rPr>
          <w:rStyle w:val="Foreign"/>
        </w:rPr>
        <w:t>yasya</w:t>
      </w:r>
      <w:r w:rsidRPr="00554F0E">
        <w:t xml:space="preserve">, </w:t>
      </w:r>
      <w:r w:rsidRPr="00554F0E">
        <w:rPr>
          <w:rStyle w:val="Foreign"/>
        </w:rPr>
        <w:t>dine</w:t>
      </w:r>
      <w:r>
        <w:rPr>
          <w:rStyle w:val="Foreign"/>
        </w:rPr>
        <w:t xml:space="preserve"> </w:t>
      </w:r>
      <w:r w:rsidRPr="00554F0E">
        <w:rPr>
          <w:rStyle w:val="Foreign"/>
        </w:rPr>
        <w:t>dine</w:t>
      </w:r>
    </w:p>
    <w:p w14:paraId="4FFA58A5" w14:textId="3447AFBF" w:rsidR="00C62BB2" w:rsidRDefault="00061C63" w:rsidP="00877FB8">
      <w:pPr>
        <w:pStyle w:val="Lista"/>
      </w:pPr>
      <w:r w:rsidRPr="00061C63">
        <w:rPr>
          <w:b/>
          <w:bCs/>
        </w:rPr>
        <w:t>do not</w:t>
      </w:r>
      <w:r>
        <w:t xml:space="preserve">, however, </w:t>
      </w:r>
      <w:r w:rsidR="006C3657">
        <w:t>use spaces</w:t>
      </w:r>
      <w:r w:rsidR="00690924">
        <w:t xml:space="preserve"> (nor hyphens)</w:t>
      </w:r>
      <w:r w:rsidR="006C3657">
        <w:t xml:space="preserve"> to </w:t>
      </w:r>
      <w:r>
        <w:t>separate</w:t>
      </w:r>
    </w:p>
    <w:p w14:paraId="4FF8641C" w14:textId="68B659A7" w:rsidR="00061C63" w:rsidRDefault="00C62BB2" w:rsidP="00C62BB2">
      <w:pPr>
        <w:pStyle w:val="Lista2"/>
      </w:pPr>
      <w:r>
        <w:t xml:space="preserve">successive </w:t>
      </w:r>
      <w:r w:rsidR="00061C63">
        <w:t xml:space="preserve">words </w:t>
      </w:r>
      <w:r>
        <w:t>where</w:t>
      </w:r>
      <w:r w:rsidR="00061C63">
        <w:t xml:space="preserve"> the final vowel of the first and the initial vowel of the second are fused in vowel sandhi, e.g.</w:t>
      </w:r>
    </w:p>
    <w:p w14:paraId="0725645C" w14:textId="77777777" w:rsidR="00061C63" w:rsidRDefault="00061C63" w:rsidP="00877FB8">
      <w:pPr>
        <w:pStyle w:val="Lista3"/>
      </w:pPr>
      <w:r w:rsidRPr="00270103">
        <w:rPr>
          <w:rStyle w:val="Foreign"/>
        </w:rPr>
        <w:t>tasyāyam</w:t>
      </w:r>
      <w:r>
        <w:t xml:space="preserve"> stays as is, though </w:t>
      </w:r>
      <w:r w:rsidRPr="00270103">
        <w:rPr>
          <w:rStyle w:val="Foreign"/>
        </w:rPr>
        <w:t>so yam</w:t>
      </w:r>
      <w:r>
        <w:t xml:space="preserve"> is separated</w:t>
      </w:r>
    </w:p>
    <w:p w14:paraId="4087DD43" w14:textId="77777777" w:rsidR="00061C63" w:rsidRDefault="00061C63" w:rsidP="00877FB8">
      <w:pPr>
        <w:pStyle w:val="Lista3"/>
      </w:pPr>
      <w:r w:rsidRPr="00270103">
        <w:rPr>
          <w:rStyle w:val="Foreign"/>
        </w:rPr>
        <w:t>gacchatīva</w:t>
      </w:r>
      <w:r>
        <w:t xml:space="preserve"> stays as is, though </w:t>
      </w:r>
      <w:r w:rsidRPr="00270103">
        <w:rPr>
          <w:rStyle w:val="Foreign"/>
        </w:rPr>
        <w:t>gacchaty eva</w:t>
      </w:r>
      <w:r>
        <w:t xml:space="preserve"> is separated</w:t>
      </w:r>
    </w:p>
    <w:p w14:paraId="374023E3" w14:textId="359BEB17" w:rsidR="00061C63" w:rsidRDefault="00061C63" w:rsidP="00C62BB2">
      <w:pPr>
        <w:pStyle w:val="Lista2"/>
      </w:pPr>
      <w:r>
        <w:t>Tamil</w:t>
      </w:r>
      <w:r w:rsidR="00C62BB2">
        <w:t xml:space="preserve"> </w:t>
      </w:r>
      <w:r>
        <w:t xml:space="preserve">enclitic particles (e.g. </w:t>
      </w:r>
      <w:r w:rsidRPr="00061C63">
        <w:rPr>
          <w:rStyle w:val="Foreign"/>
        </w:rPr>
        <w:t>ē</w:t>
      </w:r>
      <w:r>
        <w:t xml:space="preserve">, </w:t>
      </w:r>
      <w:r w:rsidRPr="00061C63">
        <w:rPr>
          <w:rStyle w:val="Foreign"/>
        </w:rPr>
        <w:t>ō</w:t>
      </w:r>
      <w:r>
        <w:t xml:space="preserve">) and forms of the verb </w:t>
      </w:r>
      <w:r w:rsidRPr="00061C63">
        <w:rPr>
          <w:rStyle w:val="Foreign"/>
        </w:rPr>
        <w:t xml:space="preserve">āku-tal </w:t>
      </w:r>
      <w:r>
        <w:t xml:space="preserve">(e.g. </w:t>
      </w:r>
      <w:r w:rsidRPr="00061C63">
        <w:rPr>
          <w:rStyle w:val="Foreign"/>
        </w:rPr>
        <w:t>āṉa</w:t>
      </w:r>
      <w:r>
        <w:t xml:space="preserve">, </w:t>
      </w:r>
      <w:r w:rsidRPr="00061C63">
        <w:rPr>
          <w:rStyle w:val="Foreign"/>
        </w:rPr>
        <w:t>āy</w:t>
      </w:r>
      <w:r>
        <w:t>,</w:t>
      </w:r>
      <w:r w:rsidRPr="00061C63">
        <w:rPr>
          <w:rStyle w:val="Foreign"/>
        </w:rPr>
        <w:t xml:space="preserve"> āka</w:t>
      </w:r>
      <w:r>
        <w:t>)</w:t>
      </w:r>
      <w:r w:rsidRPr="00061C63">
        <w:rPr>
          <w:rStyle w:val="Foreign"/>
        </w:rPr>
        <w:t xml:space="preserve"> </w:t>
      </w:r>
      <w:r>
        <w:t>when used adverbially</w:t>
      </w:r>
    </w:p>
    <w:p w14:paraId="232EE378" w14:textId="16819232" w:rsidR="00554F0E" w:rsidRPr="00554F0E" w:rsidRDefault="00554F0E" w:rsidP="00554F0E">
      <w:pPr>
        <w:pStyle w:val="Lista2"/>
      </w:pPr>
      <w:r w:rsidRPr="00554F0E">
        <w:t>Old Javanese enclitic pronominal suffixes (</w:t>
      </w:r>
      <w:r w:rsidRPr="00554F0E">
        <w:rPr>
          <w:rStyle w:val="Foreign"/>
        </w:rPr>
        <w:t>-(ṅ)</w:t>
      </w:r>
      <w:proofErr w:type="spellStart"/>
      <w:r w:rsidRPr="00554F0E">
        <w:rPr>
          <w:rStyle w:val="Foreign"/>
        </w:rPr>
        <w:t>ku</w:t>
      </w:r>
      <w:proofErr w:type="spellEnd"/>
      <w:r w:rsidRPr="00554F0E">
        <w:t xml:space="preserve"> etc.), possessive co</w:t>
      </w:r>
      <w:r>
        <w:t>n</w:t>
      </w:r>
      <w:r w:rsidRPr="00554F0E">
        <w:t xml:space="preserve">structions built with the linker </w:t>
      </w:r>
      <w:r w:rsidRPr="00554F0E">
        <w:rPr>
          <w:rStyle w:val="Foreign"/>
        </w:rPr>
        <w:t>-ni</w:t>
      </w:r>
      <w:r w:rsidRPr="00554F0E">
        <w:t xml:space="preserve"> (</w:t>
      </w:r>
      <w:r w:rsidRPr="00554F0E">
        <w:rPr>
          <w:rStyle w:val="Foreign"/>
        </w:rPr>
        <w:t>-</w:t>
      </w:r>
      <w:proofErr w:type="spellStart"/>
      <w:r w:rsidRPr="00554F0E">
        <w:rPr>
          <w:rStyle w:val="Foreign"/>
        </w:rPr>
        <w:t>nikaṅ</w:t>
      </w:r>
      <w:proofErr w:type="spellEnd"/>
      <w:r w:rsidRPr="00554F0E">
        <w:t>, etc.); definite article -</w:t>
      </w:r>
      <w:r w:rsidRPr="00554F0E">
        <w:rPr>
          <w:i/>
        </w:rPr>
        <w:t>ṅ</w:t>
      </w:r>
      <w:r w:rsidRPr="00554F0E">
        <w:t>; conjunction -</w:t>
      </w:r>
      <w:r w:rsidRPr="00554F0E">
        <w:rPr>
          <w:i/>
        </w:rPr>
        <w:t>n</w:t>
      </w:r>
      <w:r w:rsidRPr="00554F0E">
        <w:t xml:space="preserve"> </w:t>
      </w:r>
    </w:p>
    <w:p w14:paraId="5D3A45FA" w14:textId="0F47D83E" w:rsidR="00C62BB2" w:rsidRDefault="00C62BB2" w:rsidP="00C62BB2">
      <w:pPr>
        <w:pStyle w:val="Lista2"/>
      </w:pPr>
      <w:r>
        <w:lastRenderedPageBreak/>
        <w:t>for Sanskrit close-knit structures borrowed into other languages, follow the spelling with or without space (generally the latter) of the relevant dictionaries, if there are any</w:t>
      </w:r>
    </w:p>
    <w:p w14:paraId="1F9B615D" w14:textId="4745A7DF" w:rsidR="00C62BB2" w:rsidRPr="00D46A1B" w:rsidRDefault="00C62BB2" w:rsidP="00C62BB2">
      <w:pPr>
        <w:pStyle w:val="Lista3"/>
        <w:rPr>
          <w:rStyle w:val="Foreign"/>
          <w:i w:val="0"/>
          <w:noProof w:val="0"/>
        </w:rPr>
      </w:pPr>
      <w:r>
        <w:t xml:space="preserve">e.g. Old Javanese </w:t>
      </w:r>
      <w:r w:rsidRPr="004F551F">
        <w:rPr>
          <w:rStyle w:val="Foreign"/>
        </w:rPr>
        <w:t>kimuta</w:t>
      </w:r>
      <w:r>
        <w:t xml:space="preserve">, Old Cam </w:t>
      </w:r>
      <w:r w:rsidRPr="004F551F">
        <w:rPr>
          <w:rStyle w:val="Foreign"/>
        </w:rPr>
        <w:t>kintu</w:t>
      </w:r>
    </w:p>
    <w:p w14:paraId="5DFCB467" w14:textId="3F1FA8F2" w:rsidR="000C5BEB" w:rsidRDefault="000C5BEB" w:rsidP="00D46A1B">
      <w:pPr>
        <w:pStyle w:val="Lista"/>
      </w:pPr>
      <w:r>
        <w:t>in sub-standard Sanskrit, strings of words without case endings</w:t>
      </w:r>
      <w:r w:rsidR="00692177">
        <w:t xml:space="preserve"> but apparently intended as nominatives</w:t>
      </w:r>
      <w:r>
        <w:t xml:space="preserve"> should</w:t>
      </w:r>
      <w:r w:rsidR="00692177">
        <w:t xml:space="preserve"> preferably be spaced instead of being</w:t>
      </w:r>
      <w:r>
        <w:t xml:space="preserve"> treated as compounds </w:t>
      </w:r>
      <w:r w:rsidR="00692177">
        <w:t xml:space="preserve">(e.g. </w:t>
      </w:r>
      <w:r w:rsidR="00692177">
        <w:rPr>
          <w:i/>
          <w:iCs/>
        </w:rPr>
        <w:t>dvandva</w:t>
      </w:r>
      <w:r w:rsidR="00692177">
        <w:t xml:space="preserve">), </w:t>
      </w:r>
      <w:r>
        <w:t xml:space="preserve">unless </w:t>
      </w:r>
      <w:r w:rsidR="00692177">
        <w:t xml:space="preserve">the latter </w:t>
      </w:r>
      <w:r>
        <w:t>in fact facilitates interpretation</w:t>
      </w:r>
      <w:r w:rsidR="00692177">
        <w:t>, e.g.</w:t>
      </w:r>
    </w:p>
    <w:p w14:paraId="147A80C6" w14:textId="3CA124B4" w:rsidR="000C5BEB" w:rsidRDefault="000C5BEB" w:rsidP="000C5BEB">
      <w:pPr>
        <w:pStyle w:val="Lista2"/>
      </w:pPr>
      <w:r w:rsidRPr="000C5BEB">
        <w:rPr>
          <w:rStyle w:val="Foreign"/>
        </w:rPr>
        <w:t>lamvoṣṭha dedamita mahādeva guṇṭhaka ity evam-ādibhyo</w:t>
      </w:r>
    </w:p>
    <w:p w14:paraId="6D919AA6" w14:textId="26D7C9F0" w:rsidR="000C5BEB" w:rsidRPr="00692177" w:rsidRDefault="00692177" w:rsidP="000C5BEB">
      <w:pPr>
        <w:pStyle w:val="Lista2"/>
        <w:rPr>
          <w:rStyle w:val="Foreign"/>
        </w:rPr>
      </w:pPr>
      <w:r w:rsidRPr="00692177">
        <w:rPr>
          <w:rStyle w:val="Foreign"/>
        </w:rPr>
        <w:t>samrāṬ vākātakānā</w:t>
      </w:r>
      <w:r w:rsidR="009D29A2">
        <w:rPr>
          <w:rStyle w:val="Foreign"/>
        </w:rPr>
        <w:t>ṁ</w:t>
      </w:r>
      <w:r w:rsidRPr="00692177">
        <w:rPr>
          <w:rStyle w:val="Foreign"/>
        </w:rPr>
        <w:t xml:space="preserve"> mahārāja</w:t>
      </w:r>
      <w:r w:rsidR="00690924">
        <w:rPr>
          <w:rStyle w:val="Foreign"/>
        </w:rPr>
        <w:t xml:space="preserve"> </w:t>
      </w:r>
      <w:r w:rsidRPr="00692177">
        <w:rPr>
          <w:rStyle w:val="Foreign"/>
        </w:rPr>
        <w:t>śrī-pravarasenasya</w:t>
      </w:r>
    </w:p>
    <w:p w14:paraId="64911313" w14:textId="26615106" w:rsidR="00061C63" w:rsidRPr="002E3853" w:rsidRDefault="00061C63" w:rsidP="00AE74DC">
      <w:pPr>
        <w:pStyle w:val="Cmsor3"/>
        <w:numPr>
          <w:ilvl w:val="2"/>
          <w:numId w:val="16"/>
        </w:numPr>
      </w:pPr>
      <w:bookmarkStart w:id="96" w:name="_Toc17811424"/>
      <w:bookmarkStart w:id="97" w:name="_Toc17811479"/>
      <w:bookmarkStart w:id="98" w:name="_Ref38379352"/>
      <w:bookmarkStart w:id="99" w:name="_Toc44587469"/>
      <w:r w:rsidRPr="002E3853">
        <w:t xml:space="preserve">Editorial </w:t>
      </w:r>
      <w:r w:rsidR="00AE74DC" w:rsidRPr="002E3853">
        <w:t>hyphenation</w:t>
      </w:r>
      <w:bookmarkEnd w:id="96"/>
      <w:bookmarkEnd w:id="97"/>
      <w:bookmarkEnd w:id="98"/>
      <w:bookmarkEnd w:id="99"/>
    </w:p>
    <w:p w14:paraId="5F60DCEC" w14:textId="560E37CF" w:rsidR="00D426FE" w:rsidRPr="00D426FE" w:rsidRDefault="00D426FE" w:rsidP="00877FB8">
      <w:pPr>
        <w:pStyle w:val="Lista"/>
      </w:pPr>
      <w:r>
        <w:t>editorial hyphens may be optionally added for the following purposes</w:t>
      </w:r>
    </w:p>
    <w:p w14:paraId="2C95B025" w14:textId="006667E2" w:rsidR="00061C63" w:rsidRDefault="00D426FE" w:rsidP="00D426FE">
      <w:pPr>
        <w:pStyle w:val="Lista2"/>
      </w:pPr>
      <w:r>
        <w:rPr>
          <w:b/>
          <w:bCs/>
        </w:rPr>
        <w:t>segmentation</w:t>
      </w:r>
      <w:r w:rsidR="00061C63" w:rsidRPr="00061C63">
        <w:rPr>
          <w:b/>
          <w:bCs/>
        </w:rPr>
        <w:t xml:space="preserve"> of compounds</w:t>
      </w:r>
      <w:r w:rsidR="00061C63">
        <w:t xml:space="preserve"> in Sanskrit and other compound-heavy languages</w:t>
      </w:r>
    </w:p>
    <w:p w14:paraId="4487786C" w14:textId="77777777" w:rsidR="00793C1F" w:rsidRDefault="00D426FE" w:rsidP="00D426FE">
      <w:pPr>
        <w:pStyle w:val="Lista3"/>
      </w:pPr>
      <w:r>
        <w:t>such segmentation need not be exhaustive</w:t>
      </w:r>
    </w:p>
    <w:p w14:paraId="468358D7" w14:textId="728A73C0" w:rsidR="00D426FE" w:rsidRDefault="00D426FE" w:rsidP="00793C1F">
      <w:pPr>
        <w:pStyle w:val="Lista4"/>
      </w:pPr>
      <w:r>
        <w:t>feel free to hyphenate only long or difficult compounds and leave others intact</w:t>
      </w:r>
    </w:p>
    <w:p w14:paraId="7FDE2501" w14:textId="118832FF" w:rsidR="00690924" w:rsidRDefault="00690924" w:rsidP="00D426FE">
      <w:pPr>
        <w:pStyle w:val="Lista3"/>
      </w:pPr>
      <w:r>
        <w:t xml:space="preserve">as a rule, do not use hyphens within proper names (e.g. </w:t>
      </w:r>
      <w:r w:rsidRPr="00690924">
        <w:rPr>
          <w:rStyle w:val="Foreign"/>
        </w:rPr>
        <w:t>śrī-</w:t>
      </w:r>
      <w:r>
        <w:rPr>
          <w:rStyle w:val="Foreign"/>
        </w:rPr>
        <w:t>v</w:t>
      </w:r>
      <w:r w:rsidRPr="00690924">
        <w:rPr>
          <w:rStyle w:val="Foreign"/>
        </w:rPr>
        <w:t>iṣṇuvarddhana-mahārājasya</w:t>
      </w:r>
      <w:r>
        <w:t xml:space="preserve">, not </w:t>
      </w:r>
      <w:r w:rsidRPr="00690924">
        <w:rPr>
          <w:rStyle w:val="Foreign"/>
        </w:rPr>
        <w:t>śrī-</w:t>
      </w:r>
      <w:r>
        <w:rPr>
          <w:rStyle w:val="Foreign"/>
        </w:rPr>
        <w:t>v</w:t>
      </w:r>
      <w:r w:rsidRPr="00690924">
        <w:rPr>
          <w:rStyle w:val="Foreign"/>
        </w:rPr>
        <w:t>iṣṇu</w:t>
      </w:r>
      <w:r>
        <w:rPr>
          <w:rStyle w:val="Foreign"/>
        </w:rPr>
        <w:t>-</w:t>
      </w:r>
      <w:r w:rsidRPr="00690924">
        <w:rPr>
          <w:rStyle w:val="Foreign"/>
        </w:rPr>
        <w:t>varddhana-mahārājasya</w:t>
      </w:r>
      <w:r>
        <w:t>)</w:t>
      </w:r>
    </w:p>
    <w:p w14:paraId="31192A11" w14:textId="536470BB" w:rsidR="00690924" w:rsidRDefault="00690924" w:rsidP="00690924">
      <w:pPr>
        <w:pStyle w:val="Lista4"/>
      </w:pPr>
      <w:r>
        <w:t xml:space="preserve">but do feel free to use hyphens when part of a compound name may be perceived as an epithet rather than an essential part of the name (e.g. </w:t>
      </w:r>
      <w:r w:rsidRPr="00690924">
        <w:rPr>
          <w:rStyle w:val="Foreign"/>
        </w:rPr>
        <w:t>śrī-jayasiṁha-vallabha-mahārājasya</w:t>
      </w:r>
      <w:r>
        <w:t xml:space="preserve">, where the name </w:t>
      </w:r>
      <w:proofErr w:type="spellStart"/>
      <w:r w:rsidRPr="00690924">
        <w:t>Jayasiṁha</w:t>
      </w:r>
      <w:proofErr w:type="spellEnd"/>
      <w:r>
        <w:t xml:space="preserve"> also occurs without the epithet </w:t>
      </w:r>
      <w:r>
        <w:rPr>
          <w:rStyle w:val="Foreign"/>
        </w:rPr>
        <w:t>vallabha</w:t>
      </w:r>
      <w:r>
        <w:t>)</w:t>
      </w:r>
    </w:p>
    <w:p w14:paraId="4F459996" w14:textId="37001A8D" w:rsidR="00690924" w:rsidRDefault="00690924" w:rsidP="00690924">
      <w:pPr>
        <w:pStyle w:val="Lista3"/>
      </w:pPr>
      <w:r>
        <w:t xml:space="preserve">in Sanskrit, keep in mind that </w:t>
      </w:r>
      <w:r w:rsidR="00793C1F">
        <w:t>secondary derivatives of compound nouns are not themselves compounds and should therefore not be hyphenated, e.g.</w:t>
      </w:r>
    </w:p>
    <w:p w14:paraId="7CB0B41F" w14:textId="70EBDBF6" w:rsidR="00793C1F" w:rsidRDefault="00793C1F" w:rsidP="00793C1F">
      <w:pPr>
        <w:pStyle w:val="Lista4"/>
      </w:pPr>
      <w:r w:rsidRPr="00793C1F">
        <w:t>although derived</w:t>
      </w:r>
      <w:r>
        <w:t xml:space="preserve"> from the compound </w:t>
      </w:r>
      <w:r>
        <w:rPr>
          <w:rStyle w:val="Foreign"/>
        </w:rPr>
        <w:t>catur-varṇa</w:t>
      </w:r>
      <w:r w:rsidRPr="00793C1F">
        <w:t xml:space="preserve">, </w:t>
      </w:r>
      <w:r>
        <w:rPr>
          <w:rStyle w:val="Foreign"/>
        </w:rPr>
        <w:t>cāturvarṇya</w:t>
      </w:r>
      <w:r>
        <w:t xml:space="preserve"> is not a compound and should not be divided up into the members </w:t>
      </w:r>
      <w:r>
        <w:rPr>
          <w:rStyle w:val="Foreign"/>
        </w:rPr>
        <w:t>*cātur</w:t>
      </w:r>
      <w:r>
        <w:t xml:space="preserve"> and </w:t>
      </w:r>
      <w:r>
        <w:rPr>
          <w:rStyle w:val="Foreign"/>
        </w:rPr>
        <w:t>*varṇya</w:t>
      </w:r>
    </w:p>
    <w:p w14:paraId="0CDCFCA2" w14:textId="27A88FF0" w:rsidR="00653102" w:rsidRDefault="00653102" w:rsidP="00554F0E">
      <w:pPr>
        <w:pStyle w:val="Lista3"/>
      </w:pPr>
      <w:r>
        <w:t xml:space="preserve">Sanskrit compounds where a verb is combined with a nominal stem with the ending </w:t>
      </w:r>
      <w:r w:rsidRPr="00653102">
        <w:rPr>
          <w:rStyle w:val="Foreign"/>
        </w:rPr>
        <w:t>-ī</w:t>
      </w:r>
      <w:r>
        <w:t xml:space="preserve"> (or </w:t>
      </w:r>
      <w:r w:rsidRPr="00653102">
        <w:rPr>
          <w:rStyle w:val="Foreign"/>
        </w:rPr>
        <w:t>-</w:t>
      </w:r>
      <w:r>
        <w:rPr>
          <w:rStyle w:val="Foreign"/>
        </w:rPr>
        <w:t>ū</w:t>
      </w:r>
      <w:r>
        <w:t>) should for this purpose be regarded as compounds and may be hyphenated when this is deemed helpful for the reader; specifically, we recommend that you</w:t>
      </w:r>
    </w:p>
    <w:p w14:paraId="0D0F7025" w14:textId="38133B51" w:rsidR="00653102" w:rsidRDefault="00653102" w:rsidP="00653102">
      <w:pPr>
        <w:pStyle w:val="Lista4"/>
      </w:pPr>
      <w:r>
        <w:t xml:space="preserve">preferably hyphenate such compounds </w:t>
      </w:r>
      <w:r w:rsidR="0024296F">
        <w:t xml:space="preserve">when they are not themselves members of compounds and/or </w:t>
      </w:r>
      <w:r>
        <w:t>when the</w:t>
      </w:r>
      <w:r w:rsidR="0024296F">
        <w:t>ir</w:t>
      </w:r>
      <w:r>
        <w:t xml:space="preserve"> nominal member is itself a compound</w:t>
      </w:r>
      <w:r w:rsidR="0024296F">
        <w:t xml:space="preserve"> (in which case preferably avoid hyphenation within that member), e.g. </w:t>
      </w:r>
      <w:r w:rsidR="0024296F" w:rsidRPr="0024296F">
        <w:rPr>
          <w:rStyle w:val="Foreign"/>
        </w:rPr>
        <w:t>brahmadeyī-kr̥tya</w:t>
      </w:r>
    </w:p>
    <w:p w14:paraId="609E73D6" w14:textId="43D34AD0" w:rsidR="0024296F" w:rsidRDefault="0024296F" w:rsidP="00653102">
      <w:pPr>
        <w:pStyle w:val="Lista4"/>
      </w:pPr>
      <w:r>
        <w:t xml:space="preserve">preferably avoid hyphenating such compounds when they are themselves members of longer compounds and/or when their nominal member is a simple word, e.g. </w:t>
      </w:r>
      <w:r w:rsidRPr="0024296F">
        <w:rPr>
          <w:rStyle w:val="Foreign"/>
        </w:rPr>
        <w:t>aśvamedhāvabhr̥tha-snāna-pavitrīkr̥ta-śirasāṁ</w:t>
      </w:r>
    </w:p>
    <w:p w14:paraId="6E643374" w14:textId="2CD89BC7" w:rsidR="00554F0E" w:rsidRDefault="00554F0E" w:rsidP="00554F0E">
      <w:pPr>
        <w:pStyle w:val="Lista3"/>
      </w:pPr>
      <w:r>
        <w:t>in the case of Old Javanese, consider that reduplicated expression</w:t>
      </w:r>
      <w:r w:rsidR="0088447C">
        <w:t>s</w:t>
      </w:r>
      <w:r>
        <w:t xml:space="preserve"> are always compounds, whereas close-knit structures consisting of two different elements only become compounds if any morphological derivation takes place</w:t>
      </w:r>
    </w:p>
    <w:p w14:paraId="1D0B12ED" w14:textId="0A60B6AF" w:rsidR="00D426FE" w:rsidRDefault="00D426FE" w:rsidP="00200C63">
      <w:pPr>
        <w:pStyle w:val="Lista2"/>
      </w:pPr>
      <w:r w:rsidRPr="00D426FE">
        <w:rPr>
          <w:b/>
          <w:bCs/>
        </w:rPr>
        <w:t>sandhi analysis</w:t>
      </w:r>
      <w:r w:rsidRPr="00D426FE">
        <w:t xml:space="preserve"> </w:t>
      </w:r>
      <w:r>
        <w:t>when hyphens are conventionally used for this purpose in your field</w:t>
      </w:r>
      <w:r w:rsidR="00485BE6">
        <w:t>, specifically:</w:t>
      </w:r>
    </w:p>
    <w:p w14:paraId="24D73F7C" w14:textId="1343BF34" w:rsidR="003125C7" w:rsidRDefault="00D426FE" w:rsidP="00D426FE">
      <w:pPr>
        <w:pStyle w:val="Lista3"/>
      </w:pPr>
      <w:r>
        <w:t>epenthesis in Tamil may be indicated by joining the added letter to the preceding word</w:t>
      </w:r>
      <w:r w:rsidRPr="00D426FE">
        <w:t xml:space="preserve"> </w:t>
      </w:r>
      <w:r>
        <w:t xml:space="preserve">with a hyphen (see </w:t>
      </w:r>
      <w:r w:rsidR="003125C7">
        <w:t xml:space="preserve">the </w:t>
      </w:r>
      <w:r>
        <w:t>examples below)</w:t>
      </w:r>
    </w:p>
    <w:p w14:paraId="270EE785" w14:textId="3CD8C162" w:rsidR="00D426FE" w:rsidRDefault="00485BE6" w:rsidP="00D426FE">
      <w:pPr>
        <w:pStyle w:val="Lista3"/>
      </w:pPr>
      <w:r>
        <w:t xml:space="preserve">non-standard Sanskrit sandhi involving an epenthetic </w:t>
      </w:r>
      <w:r>
        <w:rPr>
          <w:rStyle w:val="Foreign"/>
        </w:rPr>
        <w:t>m</w:t>
      </w:r>
      <w:r w:rsidR="00DE7543">
        <w:t xml:space="preserve">, </w:t>
      </w:r>
      <w:r w:rsidR="00DE7543" w:rsidRPr="00DE7543">
        <w:rPr>
          <w:rStyle w:val="Foreign"/>
        </w:rPr>
        <w:t>s</w:t>
      </w:r>
      <w:r w:rsidR="00DE7543">
        <w:t xml:space="preserve"> </w:t>
      </w:r>
      <w:r>
        <w:t xml:space="preserve">or </w:t>
      </w:r>
      <w:r w:rsidRPr="00485BE6">
        <w:rPr>
          <w:rStyle w:val="Foreign"/>
        </w:rPr>
        <w:t>r</w:t>
      </w:r>
      <w:r>
        <w:t xml:space="preserve"> may be indicated in the same way, e.g. </w:t>
      </w:r>
      <w:r>
        <w:rPr>
          <w:rStyle w:val="Foreign"/>
        </w:rPr>
        <w:t>mleccha-rājye-m apūjitaḥ</w:t>
      </w:r>
      <w:r w:rsidR="00DE7543">
        <w:t xml:space="preserve">; </w:t>
      </w:r>
      <w:r w:rsidR="00DE7543" w:rsidRPr="00DE7543">
        <w:rPr>
          <w:rStyle w:val="Foreign"/>
        </w:rPr>
        <w:t>paṁca-s-triṁśottaratame</w:t>
      </w:r>
    </w:p>
    <w:p w14:paraId="6DC073FC" w14:textId="77777777" w:rsidR="009E0044" w:rsidRDefault="009E0044" w:rsidP="009E0044">
      <w:pPr>
        <w:pStyle w:val="Lista"/>
      </w:pPr>
      <w:r>
        <w:t xml:space="preserve">as with editorial spacing, feel free to add hyphens between transliterated characters that belong to a single </w:t>
      </w:r>
      <w:r w:rsidRPr="004E1D84">
        <w:rPr>
          <w:rStyle w:val="Foreign"/>
        </w:rPr>
        <w:t>akṣara</w:t>
      </w:r>
      <w:r>
        <w:t xml:space="preserve"> of the original, but do not use a hyphen at points where the final and initial vowels of two successive compound members are fused in sandhi</w:t>
      </w:r>
    </w:p>
    <w:p w14:paraId="6BA69E49" w14:textId="790DCE5C" w:rsidR="00200C63" w:rsidRPr="00076637" w:rsidRDefault="00076637" w:rsidP="00D426FE">
      <w:pPr>
        <w:pStyle w:val="Lista"/>
      </w:pPr>
      <w:r w:rsidRPr="00076637">
        <w:t>some</w:t>
      </w:r>
      <w:r>
        <w:t xml:space="preserve"> examples of Tamil hyphenation:</w:t>
      </w:r>
    </w:p>
    <w:p w14:paraId="6503D8AC" w14:textId="72382DEC" w:rsidR="00076637" w:rsidRDefault="00200C63" w:rsidP="00200C63">
      <w:pPr>
        <w:pStyle w:val="Lista3"/>
      </w:pPr>
      <w:r w:rsidRPr="00200C63">
        <w:rPr>
          <w:rStyle w:val="Foreign"/>
        </w:rPr>
        <w:t>tiru-makaḷ</w:t>
      </w:r>
      <w:r>
        <w:t xml:space="preserve"> </w:t>
      </w:r>
      <w:r>
        <w:rPr>
          <w:noProof/>
        </w:rPr>
        <w:t>(</w:t>
      </w:r>
      <w:r w:rsidR="00076637" w:rsidRPr="00076637">
        <w:rPr>
          <w:rStyle w:val="ForeignTamilScript"/>
          <w:rFonts w:hint="cs"/>
          <w:cs/>
        </w:rPr>
        <w:t>திருமகள்</w:t>
      </w:r>
      <w:r w:rsidR="00076637">
        <w:rPr>
          <w:noProof/>
        </w:rPr>
        <w:t xml:space="preserve"> </w:t>
      </w:r>
      <w:r w:rsidRPr="00200C63">
        <w:rPr>
          <w:rStyle w:val="Foreign"/>
        </w:rPr>
        <w:t>tiru+makaḷ</w:t>
      </w:r>
      <w:r>
        <w:t>)</w:t>
      </w:r>
    </w:p>
    <w:p w14:paraId="31AF9D85" w14:textId="2370BEDE" w:rsidR="00076637" w:rsidRDefault="00200C63" w:rsidP="00200C63">
      <w:pPr>
        <w:pStyle w:val="Lista3"/>
      </w:pPr>
      <w:r w:rsidRPr="00200C63">
        <w:rPr>
          <w:rStyle w:val="Foreign"/>
        </w:rPr>
        <w:t>koṇṭ-āṭu</w:t>
      </w:r>
      <w:r>
        <w:t xml:space="preserve"> </w:t>
      </w:r>
      <w:r>
        <w:rPr>
          <w:noProof/>
        </w:rPr>
        <w:t>(</w:t>
      </w:r>
      <w:r w:rsidR="00076637" w:rsidRPr="00076637">
        <w:rPr>
          <w:rStyle w:val="ForeignTamilScript"/>
          <w:rFonts w:hint="cs"/>
          <w:cs/>
        </w:rPr>
        <w:t>கொண்டாடு</w:t>
      </w:r>
      <w:r w:rsidR="00076637">
        <w:rPr>
          <w:noProof/>
        </w:rPr>
        <w:t xml:space="preserve"> </w:t>
      </w:r>
      <w:r w:rsidRPr="00200C63">
        <w:rPr>
          <w:rStyle w:val="Foreign"/>
        </w:rPr>
        <w:t>koṇṭu+āṭu</w:t>
      </w:r>
      <w:r>
        <w:t>)</w:t>
      </w:r>
    </w:p>
    <w:p w14:paraId="7213403E" w14:textId="5A8E4BBD" w:rsidR="00200C63" w:rsidRDefault="00076637" w:rsidP="00200C63">
      <w:pPr>
        <w:pStyle w:val="Lista3"/>
      </w:pPr>
      <w:r>
        <w:rPr>
          <w:rStyle w:val="Foreign"/>
        </w:rPr>
        <w:t>I</w:t>
      </w:r>
      <w:r w:rsidR="00200C63" w:rsidRPr="00200C63">
        <w:rPr>
          <w:rStyle w:val="Foreign"/>
        </w:rPr>
        <w:t>-p-peruṅ-kōyil</w:t>
      </w:r>
      <w:r w:rsidR="00200C63">
        <w:t xml:space="preserve"> </w:t>
      </w:r>
      <w:r w:rsidR="00200C63">
        <w:rPr>
          <w:noProof/>
        </w:rPr>
        <w:t>(</w:t>
      </w:r>
      <w:r w:rsidRPr="00251660">
        <w:rPr>
          <w:rStyle w:val="ForeignTamilScript"/>
          <w:rFonts w:hint="cs"/>
          <w:cs/>
        </w:rPr>
        <w:t>இப்பெருங்கோயில்</w:t>
      </w:r>
      <w:r>
        <w:rPr>
          <w:noProof/>
        </w:rPr>
        <w:t xml:space="preserve"> </w:t>
      </w:r>
      <w:r w:rsidR="00200C63" w:rsidRPr="00200C63">
        <w:rPr>
          <w:rStyle w:val="Foreign"/>
        </w:rPr>
        <w:t>i+perum+kōyil</w:t>
      </w:r>
      <w:r w:rsidR="00200C63">
        <w:t>)</w:t>
      </w:r>
    </w:p>
    <w:p w14:paraId="1C54ECCC" w14:textId="543A201E" w:rsidR="00076637" w:rsidRPr="00EB0810" w:rsidRDefault="00EB0810" w:rsidP="00200C63">
      <w:pPr>
        <w:pStyle w:val="Lista3"/>
      </w:pPr>
      <w:r w:rsidRPr="00EB0810">
        <w:rPr>
          <w:rStyle w:val="Foreign"/>
        </w:rPr>
        <w:t>tiru-mēṉi-y āṭa</w:t>
      </w:r>
      <w:r w:rsidRPr="00EB0810">
        <w:t xml:space="preserve"> (</w:t>
      </w:r>
      <w:r w:rsidRPr="00EB0810">
        <w:rPr>
          <w:rStyle w:val="ForeignTamilScript"/>
          <w:rFonts w:hint="cs"/>
          <w:cs/>
          <w:lang w:bidi="ta-IN"/>
        </w:rPr>
        <w:t>திருமேனியாட</w:t>
      </w:r>
      <w:r w:rsidRPr="00EB0810">
        <w:rPr>
          <w:cs/>
          <w:lang w:bidi="ta-IN"/>
        </w:rPr>
        <w:t xml:space="preserve"> </w:t>
      </w:r>
      <w:r w:rsidRPr="00EB0810">
        <w:rPr>
          <w:rStyle w:val="Foreign"/>
        </w:rPr>
        <w:t>tiru+mēṉi āṭa</w:t>
      </w:r>
      <w:r w:rsidRPr="00EB0810">
        <w:t>)</w:t>
      </w:r>
    </w:p>
    <w:p w14:paraId="0802CC69" w14:textId="77777777" w:rsidR="00554F0E" w:rsidRPr="00554F0E" w:rsidRDefault="00554F0E" w:rsidP="00554F0E">
      <w:pPr>
        <w:pStyle w:val="Lista"/>
      </w:pPr>
      <w:r w:rsidRPr="00554F0E">
        <w:t>some examples of Old Javanese hyphenation:</w:t>
      </w:r>
    </w:p>
    <w:p w14:paraId="6E6886BF" w14:textId="60C975CE" w:rsidR="00554F0E" w:rsidRPr="001944CA" w:rsidRDefault="00554F0E" w:rsidP="00554F0E">
      <w:pPr>
        <w:pStyle w:val="Lista2"/>
        <w:rPr>
          <w:rStyle w:val="Foreign"/>
        </w:rPr>
      </w:pPr>
      <w:r w:rsidRPr="001944CA">
        <w:rPr>
          <w:rStyle w:val="Foreign"/>
        </w:rPr>
        <w:t>vulu-vulu</w:t>
      </w:r>
    </w:p>
    <w:p w14:paraId="3B064CD7" w14:textId="7DAF7EF4" w:rsidR="00554F0E" w:rsidRPr="00554F0E" w:rsidRDefault="00554F0E" w:rsidP="00554F0E">
      <w:pPr>
        <w:pStyle w:val="Lista2"/>
      </w:pPr>
      <w:r w:rsidRPr="001944CA">
        <w:rPr>
          <w:rStyle w:val="Foreign"/>
        </w:rPr>
        <w:t>tahi tikus</w:t>
      </w:r>
      <w:r w:rsidRPr="00554F0E">
        <w:t xml:space="preserve"> &gt; </w:t>
      </w:r>
      <w:r w:rsidRPr="001944CA">
        <w:rPr>
          <w:rStyle w:val="Foreign"/>
        </w:rPr>
        <w:t>manahi-tikusa</w:t>
      </w:r>
    </w:p>
    <w:p w14:paraId="7BBEACE4" w14:textId="25AFB26B" w:rsidR="00554F0E" w:rsidRPr="00485BE6" w:rsidRDefault="00485BE6" w:rsidP="00485BE6">
      <w:pPr>
        <w:pStyle w:val="Lista2"/>
      </w:pPr>
      <w:r w:rsidRPr="00485BE6">
        <w:lastRenderedPageBreak/>
        <w:t xml:space="preserve">no fully satisfactory hyphenation point can be identified when an </w:t>
      </w:r>
      <w:r w:rsidRPr="00485BE6">
        <w:rPr>
          <w:rStyle w:val="Foreign"/>
        </w:rPr>
        <w:t>h</w:t>
      </w:r>
      <w:r w:rsidRPr="00485BE6">
        <w:t>-initial</w:t>
      </w:r>
      <w:r>
        <w:t xml:space="preserve"> </w:t>
      </w:r>
      <w:r w:rsidRPr="00485BE6">
        <w:t xml:space="preserve">word is </w:t>
      </w:r>
      <w:r>
        <w:t xml:space="preserve">the </w:t>
      </w:r>
      <w:r w:rsidRPr="00485BE6">
        <w:t xml:space="preserve">second member of a compound whose first member ends in an unvoiced stop, </w:t>
      </w:r>
      <w:r>
        <w:t xml:space="preserve">and </w:t>
      </w:r>
      <w:r w:rsidRPr="00485BE6">
        <w:t xml:space="preserve">an aspirated consonant </w:t>
      </w:r>
      <w:r w:rsidRPr="00485BE6">
        <w:rPr>
          <w:rStyle w:val="Foreign"/>
        </w:rPr>
        <w:t>akṣara</w:t>
      </w:r>
      <w:r w:rsidRPr="00485BE6">
        <w:t xml:space="preserve"> </w:t>
      </w:r>
      <w:r>
        <w:t xml:space="preserve">is employed </w:t>
      </w:r>
      <w:r w:rsidRPr="00485BE6">
        <w:t xml:space="preserve">to represent the final phoneme of the initial member of the compound plus the phoneme /h/ of the second member, and consonant gemination at morpheme boundaries occurs as well: e.g., </w:t>
      </w:r>
      <w:r w:rsidRPr="00485BE6">
        <w:rPr>
          <w:rStyle w:val="Foreign"/>
        </w:rPr>
        <w:t>bvat haji</w:t>
      </w:r>
      <w:r w:rsidRPr="00485BE6">
        <w:t xml:space="preserve"> &gt; </w:t>
      </w:r>
      <w:r w:rsidRPr="00485BE6">
        <w:rPr>
          <w:rStyle w:val="Foreign"/>
        </w:rPr>
        <w:t>buAtthajyanya</w:t>
      </w:r>
      <w:r w:rsidRPr="00485BE6">
        <w:t xml:space="preserve">, to be hyphenated, for lack of a better solution, as </w:t>
      </w:r>
      <w:r w:rsidRPr="00485BE6">
        <w:rPr>
          <w:rStyle w:val="Foreign"/>
        </w:rPr>
        <w:t>buAt-thajyanya</w:t>
      </w:r>
      <w:r w:rsidRPr="00485BE6">
        <w:t xml:space="preserve"> </w:t>
      </w:r>
    </w:p>
    <w:p w14:paraId="0EF158F1" w14:textId="41AC5F19" w:rsidR="00061C63" w:rsidRDefault="00061C63" w:rsidP="00200C63">
      <w:pPr>
        <w:pStyle w:val="Lista"/>
      </w:pPr>
      <w:r w:rsidRPr="00061C63">
        <w:rPr>
          <w:b/>
          <w:bCs/>
        </w:rPr>
        <w:t>do not use hyphens</w:t>
      </w:r>
      <w:r>
        <w:t xml:space="preserve"> for any other purpose, e.g. to show that a word has been broken into</w:t>
      </w:r>
      <w:r w:rsidR="007718F9">
        <w:t xml:space="preserve"> </w:t>
      </w:r>
      <w:r>
        <w:t xml:space="preserve">two parts by the end of an inscribed line </w:t>
      </w:r>
    </w:p>
    <w:p w14:paraId="5BEDD025" w14:textId="6054F4BE" w:rsidR="00061C63" w:rsidRDefault="00061C63" w:rsidP="00877FB8">
      <w:pPr>
        <w:pStyle w:val="Lista2"/>
      </w:pPr>
      <w:r>
        <w:t xml:space="preserve">this should be noted in markup (see </w:t>
      </w:r>
      <w:r w:rsidR="006E4835">
        <w:t>EGD</w:t>
      </w:r>
      <w:r w:rsidR="00F741F1">
        <w:t xml:space="preserve"> </w:t>
      </w:r>
      <w:r w:rsidR="0054117F">
        <w:t>§</w:t>
      </w:r>
      <w:r w:rsidR="003E2786">
        <w:t>3.2.4</w:t>
      </w:r>
      <w:r>
        <w:t>)</w:t>
      </w:r>
    </w:p>
    <w:p w14:paraId="4D57026E" w14:textId="0E321C8E" w:rsidR="00061C63" w:rsidRDefault="00061C63" w:rsidP="00877FB8">
      <w:pPr>
        <w:pStyle w:val="Lista2"/>
      </w:pPr>
      <w:r>
        <w:t>if you are not adding any markup, please use the character ¬ (</w:t>
      </w:r>
      <w:r w:rsidRPr="0048794B">
        <w:rPr>
          <w:rStyle w:val="Code"/>
        </w:rPr>
        <w:t>U+00AC</w:t>
      </w:r>
      <w:r>
        <w:t xml:space="preserve"> Not Sign; do not use a hyphen), which will be auto-converted into the proper markup</w:t>
      </w:r>
    </w:p>
    <w:p w14:paraId="524749A8" w14:textId="77777777" w:rsidR="007718F9" w:rsidRDefault="00061C63" w:rsidP="007718F9">
      <w:pPr>
        <w:pStyle w:val="Lista"/>
      </w:pPr>
      <w:r>
        <w:t xml:space="preserve">if you </w:t>
      </w:r>
      <w:r w:rsidRPr="007718F9">
        <w:t>use hyphens for editorial compound analysis, and</w:t>
      </w:r>
    </w:p>
    <w:p w14:paraId="0C6DF4CB" w14:textId="5C7A1367" w:rsidR="007718F9" w:rsidRDefault="00061C63" w:rsidP="007718F9">
      <w:pPr>
        <w:pStyle w:val="Lista2"/>
      </w:pPr>
      <w:r w:rsidRPr="007718F9">
        <w:rPr>
          <w:b/>
          <w:bCs/>
        </w:rPr>
        <w:t>a physical line break</w:t>
      </w:r>
      <w:r>
        <w:t xml:space="preserve"> coincides with such a hyphen, then</w:t>
      </w:r>
    </w:p>
    <w:p w14:paraId="6A223E5A" w14:textId="01DC46D4" w:rsidR="007718F9" w:rsidRDefault="007718F9" w:rsidP="007718F9">
      <w:pPr>
        <w:pStyle w:val="Lista3"/>
      </w:pPr>
      <w:r>
        <w:t xml:space="preserve">first encode the physical line break as one inside a word (as per </w:t>
      </w:r>
      <w:r w:rsidR="006E4835">
        <w:t>EGD</w:t>
      </w:r>
      <w:r>
        <w:t xml:space="preserve"> §</w:t>
      </w:r>
      <w:r w:rsidR="003E2786">
        <w:t>3.2.4</w:t>
      </w:r>
      <w:r>
        <w:t xml:space="preserve"> or with the shorthand ¬)</w:t>
      </w:r>
    </w:p>
    <w:p w14:paraId="3EBEE4B4" w14:textId="77777777" w:rsidR="007718F9" w:rsidRDefault="007718F9" w:rsidP="007718F9">
      <w:pPr>
        <w:pStyle w:val="Lista3"/>
      </w:pPr>
      <w:r>
        <w:t>then put the editorial hyphen at the beginning of the new line</w:t>
      </w:r>
    </w:p>
    <w:p w14:paraId="3C589758" w14:textId="32C0D30E" w:rsidR="007718F9" w:rsidRDefault="007718F9" w:rsidP="007718F9">
      <w:pPr>
        <w:pStyle w:val="Lista2"/>
      </w:pPr>
      <w:r w:rsidRPr="007718F9">
        <w:rPr>
          <w:b/>
          <w:bCs/>
        </w:rPr>
        <w:t>a verse line break</w:t>
      </w:r>
      <w:r>
        <w:t xml:space="preserve"> coincides with such a hyphen, then</w:t>
      </w:r>
    </w:p>
    <w:p w14:paraId="2DB2EF86" w14:textId="3917938D" w:rsidR="007718F9" w:rsidRDefault="007718F9" w:rsidP="007718F9">
      <w:pPr>
        <w:pStyle w:val="Lista3"/>
      </w:pPr>
      <w:r>
        <w:t xml:space="preserve">first encode </w:t>
      </w:r>
      <w:r w:rsidR="003E2786">
        <w:t xml:space="preserve">the </w:t>
      </w:r>
      <w:r>
        <w:t xml:space="preserve">verse line break as one inside a word (as per </w:t>
      </w:r>
      <w:r w:rsidR="006E4835">
        <w:t>EGD</w:t>
      </w:r>
      <w:r w:rsidR="00F741F1">
        <w:t xml:space="preserve"> </w:t>
      </w:r>
      <w:r>
        <w:t>§</w:t>
      </w:r>
      <w:r w:rsidR="003E2786">
        <w:t>2.3.6</w:t>
      </w:r>
      <w:r>
        <w:t>)</w:t>
      </w:r>
    </w:p>
    <w:p w14:paraId="1E05162C" w14:textId="082519DF" w:rsidR="00061C63" w:rsidRDefault="007718F9" w:rsidP="007718F9">
      <w:pPr>
        <w:pStyle w:val="Lista3"/>
      </w:pPr>
      <w:r>
        <w:t>then put the editorial hyphen at the beginning of the new line</w:t>
      </w:r>
    </w:p>
    <w:p w14:paraId="0972BC6C" w14:textId="3B713D4B" w:rsidR="00553A75" w:rsidRPr="00553A75" w:rsidRDefault="00553A75" w:rsidP="00AE74DC">
      <w:pPr>
        <w:pStyle w:val="Cmsor3"/>
        <w:numPr>
          <w:ilvl w:val="2"/>
          <w:numId w:val="16"/>
        </w:numPr>
      </w:pPr>
      <w:bookmarkStart w:id="100" w:name="_Ref15566181"/>
      <w:bookmarkStart w:id="101" w:name="_Toc17811425"/>
      <w:bookmarkStart w:id="102" w:name="_Toc17811480"/>
      <w:bookmarkStart w:id="103" w:name="_Toc44587470"/>
      <w:bookmarkStart w:id="104" w:name="_Ref15564956"/>
      <w:r>
        <w:t xml:space="preserve">Representation of </w:t>
      </w:r>
      <w:r>
        <w:rPr>
          <w:rStyle w:val="Foreign"/>
        </w:rPr>
        <w:t>avagraha</w:t>
      </w:r>
      <w:bookmarkEnd w:id="100"/>
      <w:bookmarkEnd w:id="101"/>
      <w:bookmarkEnd w:id="102"/>
      <w:bookmarkEnd w:id="103"/>
    </w:p>
    <w:p w14:paraId="5EB6E47E" w14:textId="2865A9F6" w:rsidR="009D159E" w:rsidRDefault="009D159E" w:rsidP="009D159E">
      <w:pPr>
        <w:pStyle w:val="Lista"/>
      </w:pPr>
      <w:r>
        <w:t xml:space="preserve">use the transliteration ’ (right single quote) to represent any original </w:t>
      </w:r>
      <w:r w:rsidRPr="00026151">
        <w:rPr>
          <w:rStyle w:val="Foreign"/>
        </w:rPr>
        <w:t>avagraha</w:t>
      </w:r>
      <w:r>
        <w:t xml:space="preserve"> in your text</w:t>
      </w:r>
    </w:p>
    <w:p w14:paraId="5F360520" w14:textId="07423BC8" w:rsidR="009D159E" w:rsidRDefault="009D159E" w:rsidP="009D159E">
      <w:pPr>
        <w:pStyle w:val="Lista2"/>
      </w:pPr>
      <w:r>
        <w:t>alternatively, you may use the shorthand ' (plain apostrophe) if this is easier for you to type</w:t>
      </w:r>
    </w:p>
    <w:p w14:paraId="3ECF71CE" w14:textId="77777777" w:rsidR="0024296F" w:rsidRDefault="00026151" w:rsidP="0024296F">
      <w:pPr>
        <w:pStyle w:val="Lista"/>
      </w:pPr>
      <w:r>
        <w:t xml:space="preserve">the </w:t>
      </w:r>
      <w:r w:rsidR="00553A75">
        <w:t xml:space="preserve">inscriptions </w:t>
      </w:r>
      <w:r>
        <w:t xml:space="preserve">we work with </w:t>
      </w:r>
      <w:r w:rsidR="00553A75">
        <w:t xml:space="preserve">very rarely use an </w:t>
      </w:r>
      <w:r>
        <w:t xml:space="preserve">actual </w:t>
      </w:r>
      <w:r w:rsidR="00553A75" w:rsidRPr="004E1D84">
        <w:rPr>
          <w:rStyle w:val="Foreign"/>
        </w:rPr>
        <w:t>avagraha</w:t>
      </w:r>
      <w:r w:rsidR="00553A75">
        <w:t xml:space="preserve"> sign, </w:t>
      </w:r>
      <w:r w:rsidR="00E720FE">
        <w:t xml:space="preserve">but </w:t>
      </w:r>
      <w:proofErr w:type="spellStart"/>
      <w:r w:rsidR="00E720FE" w:rsidRPr="004E1D84">
        <w:rPr>
          <w:rStyle w:val="Foreign"/>
        </w:rPr>
        <w:t>avagraha</w:t>
      </w:r>
      <w:r w:rsidR="00E720FE">
        <w:t>s</w:t>
      </w:r>
      <w:proofErr w:type="spellEnd"/>
      <w:r w:rsidR="00E720FE">
        <w:t xml:space="preserve"> may </w:t>
      </w:r>
      <w:r w:rsidR="0024296F">
        <w:t>be optionally</w:t>
      </w:r>
      <w:r w:rsidR="00E720FE">
        <w:t xml:space="preserve"> supplied by the editor</w:t>
      </w:r>
    </w:p>
    <w:p w14:paraId="7D256D45" w14:textId="27C6B105" w:rsidR="00026151" w:rsidRDefault="0024296F" w:rsidP="0024296F">
      <w:pPr>
        <w:pStyle w:val="Lista2"/>
      </w:pPr>
      <w:r>
        <w:t xml:space="preserve">this is </w:t>
      </w:r>
      <w:r w:rsidR="00026151">
        <w:t xml:space="preserve">recommended especially in cases where the text would be meaningful (and even contradictory in meaning) both with and without an </w:t>
      </w:r>
      <w:r w:rsidR="00026151">
        <w:rPr>
          <w:rStyle w:val="Foreign"/>
        </w:rPr>
        <w:t>avagraha</w:t>
      </w:r>
    </w:p>
    <w:p w14:paraId="09780DF5" w14:textId="4B48104E" w:rsidR="00026151" w:rsidRDefault="00026151" w:rsidP="0024296F">
      <w:pPr>
        <w:pStyle w:val="Lista3"/>
      </w:pPr>
      <w:r>
        <w:t xml:space="preserve">e.g. the inscribed sequence </w:t>
      </w:r>
      <w:r>
        <w:rPr>
          <w:rStyle w:val="Foreign"/>
        </w:rPr>
        <w:t>sohataḥ</w:t>
      </w:r>
      <w:r>
        <w:t xml:space="preserve"> may stand for </w:t>
      </w:r>
      <w:r>
        <w:rPr>
          <w:rStyle w:val="Foreign"/>
        </w:rPr>
        <w:t>so hataḥ</w:t>
      </w:r>
      <w:r>
        <w:t xml:space="preserve"> or </w:t>
      </w:r>
      <w:r>
        <w:rPr>
          <w:rStyle w:val="Foreign"/>
        </w:rPr>
        <w:t>so ’hataḥ</w:t>
      </w:r>
      <w:r>
        <w:t xml:space="preserve">, so if you interpret the text as the latter, then supply an </w:t>
      </w:r>
      <w:r>
        <w:rPr>
          <w:rStyle w:val="Foreign"/>
        </w:rPr>
        <w:t>avagraha</w:t>
      </w:r>
      <w:r>
        <w:t xml:space="preserve"> to make this clear</w:t>
      </w:r>
    </w:p>
    <w:p w14:paraId="26A65BAD" w14:textId="4926180E" w:rsidR="0024296F" w:rsidRDefault="0024296F" w:rsidP="0024296F">
      <w:pPr>
        <w:pStyle w:val="Lista3"/>
      </w:pPr>
      <w:r>
        <w:t xml:space="preserve">if you feel that ambiguity of this kind is a deliberate poetic device (bitextuality, </w:t>
      </w:r>
      <w:r>
        <w:rPr>
          <w:rStyle w:val="Foreign"/>
        </w:rPr>
        <w:t>śleṣa</w:t>
      </w:r>
      <w:r>
        <w:t xml:space="preserve">), then the decision whether or not to supply an </w:t>
      </w:r>
      <w:r>
        <w:rPr>
          <w:rStyle w:val="Foreign"/>
        </w:rPr>
        <w:t>avagraha</w:t>
      </w:r>
      <w:r>
        <w:t xml:space="preserve"> should be based on what you consider to be the prima facie meaning of the text</w:t>
      </w:r>
    </w:p>
    <w:p w14:paraId="65619565" w14:textId="7269434F" w:rsidR="0024296F" w:rsidRDefault="0024296F" w:rsidP="0024296F">
      <w:pPr>
        <w:pStyle w:val="Lista2"/>
      </w:pPr>
      <w:r>
        <w:t xml:space="preserve">the recommendation of supplying </w:t>
      </w:r>
      <w:proofErr w:type="spellStart"/>
      <w:r>
        <w:rPr>
          <w:rStyle w:val="Foreign"/>
        </w:rPr>
        <w:t>avagraha</w:t>
      </w:r>
      <w:r>
        <w:t>s</w:t>
      </w:r>
      <w:proofErr w:type="spellEnd"/>
      <w:r>
        <w:t xml:space="preserve"> applies likewise to words in compound (and regardless of whether you use hyphens for compound segmentation or not), e.g. </w:t>
      </w:r>
      <w:r w:rsidRPr="0024296F">
        <w:rPr>
          <w:rStyle w:val="Foreign"/>
        </w:rPr>
        <w:t>yaśo’mr̥tam</w:t>
      </w:r>
      <w:r>
        <w:t xml:space="preserve"> or </w:t>
      </w:r>
      <w:r w:rsidRPr="0024296F">
        <w:rPr>
          <w:rStyle w:val="Foreign"/>
        </w:rPr>
        <w:t>yaśo</w:t>
      </w:r>
      <w:r>
        <w:rPr>
          <w:rStyle w:val="Foreign"/>
        </w:rPr>
        <w:t>-</w:t>
      </w:r>
      <w:r w:rsidRPr="0024296F">
        <w:rPr>
          <w:rStyle w:val="Foreign"/>
        </w:rPr>
        <w:t>’mr̥tam</w:t>
      </w:r>
      <w:r>
        <w:t xml:space="preserve">; </w:t>
      </w:r>
      <w:r w:rsidRPr="004E1D84">
        <w:rPr>
          <w:rStyle w:val="Foreign"/>
        </w:rPr>
        <w:t>saro’nte</w:t>
      </w:r>
      <w:r>
        <w:t xml:space="preserve"> or </w:t>
      </w:r>
      <w:r w:rsidRPr="004E1D84">
        <w:rPr>
          <w:rStyle w:val="Foreign"/>
        </w:rPr>
        <w:t>saro</w:t>
      </w:r>
      <w:r>
        <w:rPr>
          <w:rStyle w:val="Foreign"/>
        </w:rPr>
        <w:t>-</w:t>
      </w:r>
      <w:r w:rsidRPr="004E1D84">
        <w:rPr>
          <w:rStyle w:val="Foreign"/>
        </w:rPr>
        <w:t>’nte</w:t>
      </w:r>
    </w:p>
    <w:p w14:paraId="07B0EC3C" w14:textId="3B3E7546" w:rsidR="00553A75" w:rsidRDefault="009D159E" w:rsidP="00DD618A">
      <w:pPr>
        <w:pStyle w:val="Lista"/>
      </w:pPr>
      <w:r>
        <w:t xml:space="preserve">since most of the </w:t>
      </w:r>
      <w:proofErr w:type="spellStart"/>
      <w:r>
        <w:rPr>
          <w:rStyle w:val="Foreign"/>
        </w:rPr>
        <w:t>avagraha</w:t>
      </w:r>
      <w:r>
        <w:t>s</w:t>
      </w:r>
      <w:proofErr w:type="spellEnd"/>
      <w:r>
        <w:t xml:space="preserve"> in our texts will be supplied, </w:t>
      </w:r>
      <w:r w:rsidR="00553A75">
        <w:t xml:space="preserve">any and all </w:t>
      </w:r>
      <w:proofErr w:type="spellStart"/>
      <w:r w:rsidR="00553A75" w:rsidRPr="004E1D84">
        <w:rPr>
          <w:rStyle w:val="Foreign"/>
        </w:rPr>
        <w:t>avagraha</w:t>
      </w:r>
      <w:r w:rsidR="00553A75">
        <w:t>s</w:t>
      </w:r>
      <w:proofErr w:type="spellEnd"/>
      <w:r w:rsidR="00553A75">
        <w:t xml:space="preserve"> in a</w:t>
      </w:r>
      <w:r>
        <w:t>n electronic edition</w:t>
      </w:r>
      <w:r w:rsidR="00553A75">
        <w:t xml:space="preserve"> will be assumed to be supplied by the editor, and </w:t>
      </w:r>
      <w:r>
        <w:t xml:space="preserve">the required </w:t>
      </w:r>
      <w:r w:rsidR="00553A75">
        <w:t xml:space="preserve">markup signifying this (for which see </w:t>
      </w:r>
      <w:r w:rsidR="006E4835">
        <w:t>EGD</w:t>
      </w:r>
      <w:r w:rsidR="00F741F1">
        <w:t xml:space="preserve"> </w:t>
      </w:r>
      <w:r w:rsidR="0054117F">
        <w:t>§</w:t>
      </w:r>
      <w:r w:rsidR="003E2786">
        <w:t>6.3.7</w:t>
      </w:r>
      <w:r w:rsidR="00553A75">
        <w:t>) will be added automatically</w:t>
      </w:r>
    </w:p>
    <w:p w14:paraId="30B76770" w14:textId="70560477" w:rsidR="00553A75" w:rsidRDefault="00553A75" w:rsidP="00553A75">
      <w:pPr>
        <w:pStyle w:val="Lista2"/>
      </w:pPr>
      <w:r>
        <w:t xml:space="preserve">in the </w:t>
      </w:r>
      <w:r w:rsidR="00A60DFF">
        <w:t xml:space="preserve">exceptional </w:t>
      </w:r>
      <w:r>
        <w:t xml:space="preserve">cases where there is an original </w:t>
      </w:r>
      <w:r w:rsidRPr="004E1D84">
        <w:rPr>
          <w:rStyle w:val="Foreign"/>
        </w:rPr>
        <w:t>avagraha</w:t>
      </w:r>
      <w:r>
        <w:t xml:space="preserve"> in your text</w:t>
      </w:r>
      <w:r w:rsidR="00A60DFF">
        <w:t>s</w:t>
      </w:r>
      <w:r>
        <w:t>, use</w:t>
      </w:r>
      <w:r w:rsidR="009D159E">
        <w:t xml:space="preserve"> the shorthand</w:t>
      </w:r>
      <w:r>
        <w:t xml:space="preserve"> ’! </w:t>
      </w:r>
      <w:r w:rsidR="009D159E">
        <w:t xml:space="preserve">or '! </w:t>
      </w:r>
      <w:r>
        <w:t xml:space="preserve">(right single quote </w:t>
      </w:r>
      <w:r w:rsidR="009D159E">
        <w:t xml:space="preserve">or plain apostrophe followed by </w:t>
      </w:r>
      <w:r>
        <w:t>an exclamation mark)</w:t>
      </w:r>
    </w:p>
    <w:p w14:paraId="070812A0" w14:textId="54CEDFFD" w:rsidR="00553A75" w:rsidRDefault="009D159E" w:rsidP="00553A75">
      <w:pPr>
        <w:pStyle w:val="Lista3"/>
      </w:pPr>
      <w:r>
        <w:t xml:space="preserve">the automatic conversion routine will not add supplied markup to these, but will remove the exclamation marks </w:t>
      </w:r>
      <w:r w:rsidR="00553A75">
        <w:t xml:space="preserve">after </w:t>
      </w:r>
      <w:r>
        <w:t xml:space="preserve">adding XML tags to </w:t>
      </w:r>
      <w:r w:rsidR="00553A75">
        <w:t xml:space="preserve">all </w:t>
      </w:r>
      <w:r>
        <w:t xml:space="preserve">supplied </w:t>
      </w:r>
      <w:proofErr w:type="spellStart"/>
      <w:r w:rsidR="00F1306D" w:rsidRPr="00270103">
        <w:rPr>
          <w:rStyle w:val="Foreign"/>
        </w:rPr>
        <w:t>avagraha</w:t>
      </w:r>
      <w:r w:rsidR="00F1306D">
        <w:t>s</w:t>
      </w:r>
      <w:proofErr w:type="spellEnd"/>
    </w:p>
    <w:p w14:paraId="02492FFB" w14:textId="041DEE4F" w:rsidR="00553A75" w:rsidRDefault="009D159E" w:rsidP="00553A75">
      <w:pPr>
        <w:pStyle w:val="Lista"/>
      </w:pPr>
      <w:r>
        <w:t xml:space="preserve">in order for automatic conversion to be possible, </w:t>
      </w:r>
      <w:r w:rsidR="00553A75">
        <w:t>an apostrophe representing a</w:t>
      </w:r>
      <w:r>
        <w:t xml:space="preserve"> supplied</w:t>
      </w:r>
      <w:r w:rsidR="00553A75">
        <w:t xml:space="preserve"> </w:t>
      </w:r>
      <w:r w:rsidR="00553A75">
        <w:rPr>
          <w:rStyle w:val="Foreign"/>
        </w:rPr>
        <w:t>avagraha</w:t>
      </w:r>
      <w:r w:rsidR="00553A75">
        <w:t xml:space="preserve"> must never be followed by a space, in order to distinguish it from the apostrophe used to represent elision in Tamil (q.v. </w:t>
      </w:r>
      <w:r w:rsidR="0054117F">
        <w:t>§</w:t>
      </w:r>
      <w:r w:rsidR="00553A75">
        <w:fldChar w:fldCharType="begin"/>
      </w:r>
      <w:r w:rsidR="00553A75">
        <w:instrText xml:space="preserve"> REF _Ref15565291 \r \h </w:instrText>
      </w:r>
      <w:r w:rsidR="00553A75">
        <w:fldChar w:fldCharType="separate"/>
      </w:r>
      <w:r w:rsidR="0046192A">
        <w:t>2.6.4</w:t>
      </w:r>
      <w:r w:rsidR="00553A75">
        <w:fldChar w:fldCharType="end"/>
      </w:r>
      <w:r w:rsidR="00553A75">
        <w:t>)</w:t>
      </w:r>
      <w:r w:rsidR="006C73EF">
        <w:t>, which is always followed by a space</w:t>
      </w:r>
    </w:p>
    <w:p w14:paraId="0D3828B2" w14:textId="212E04B3" w:rsidR="00A06AE9" w:rsidRDefault="00A06AE9" w:rsidP="00A06AE9">
      <w:pPr>
        <w:pStyle w:val="Lista2"/>
      </w:pPr>
      <w:r>
        <w:t xml:space="preserve">such a distinction is important because whereas the supplying of the Sanskrit </w:t>
      </w:r>
      <w:r w:rsidRPr="00A06AE9">
        <w:rPr>
          <w:rStyle w:val="Foreign"/>
        </w:rPr>
        <w:t>avagraha</w:t>
      </w:r>
      <w:r>
        <w:t xml:space="preserve"> is an act of normalisation, namely projecting modern orthographic practice (e.g. </w:t>
      </w:r>
      <w:r>
        <w:rPr>
          <w:rFonts w:hint="cs"/>
          <w:cs/>
          <w:lang w:bidi="hi-IN"/>
        </w:rPr>
        <w:t>सो ऽहतः</w:t>
      </w:r>
      <w:r>
        <w:t>) onto an original text in which this practice was not (or not widely) used, the use of an apostrophe in the transliteration of Tamil is an act of linguistic analysis</w:t>
      </w:r>
      <w:r w:rsidR="006C73EF">
        <w:t>, considered an integral part of our transliteration scheme</w:t>
      </w:r>
    </w:p>
    <w:p w14:paraId="7D7705D0" w14:textId="7D0BCE62" w:rsidR="006C73EF" w:rsidRPr="00553A75" w:rsidRDefault="006C73EF" w:rsidP="006C73EF">
      <w:pPr>
        <w:pStyle w:val="Lista2"/>
      </w:pPr>
      <w:r>
        <w:t xml:space="preserve">a Sanskrit </w:t>
      </w:r>
      <w:r>
        <w:rPr>
          <w:rStyle w:val="Foreign"/>
        </w:rPr>
        <w:t>avagraha</w:t>
      </w:r>
      <w:r>
        <w:t xml:space="preserve"> must normally be preceded by a space (§</w:t>
      </w:r>
      <w:r>
        <w:fldChar w:fldCharType="begin"/>
      </w:r>
      <w:r>
        <w:instrText xml:space="preserve"> REF _Ref15564928 \r \h </w:instrText>
      </w:r>
      <w:r>
        <w:fldChar w:fldCharType="separate"/>
      </w:r>
      <w:r w:rsidR="0046192A">
        <w:t>2.6.1</w:t>
      </w:r>
      <w:r>
        <w:fldChar w:fldCharType="end"/>
      </w:r>
      <w:r>
        <w:t>), but it will be preceded by an alphabetic character or a hyphen when it appears within a compound; only the following space is relevant to automatic conversion</w:t>
      </w:r>
    </w:p>
    <w:p w14:paraId="7C895DA2" w14:textId="174D3EE6" w:rsidR="00F77DB6" w:rsidRDefault="00AE74DC" w:rsidP="00AE74DC">
      <w:pPr>
        <w:pStyle w:val="Cmsor3"/>
        <w:numPr>
          <w:ilvl w:val="2"/>
          <w:numId w:val="16"/>
        </w:numPr>
      </w:pPr>
      <w:bookmarkStart w:id="105" w:name="_Ref15565291"/>
      <w:bookmarkStart w:id="106" w:name="_Toc17811426"/>
      <w:bookmarkStart w:id="107" w:name="_Toc17811481"/>
      <w:bookmarkStart w:id="108" w:name="_Toc44587471"/>
      <w:r>
        <w:lastRenderedPageBreak/>
        <w:t xml:space="preserve">Representation of elided </w:t>
      </w:r>
      <w:proofErr w:type="spellStart"/>
      <w:r>
        <w:t>overshort</w:t>
      </w:r>
      <w:proofErr w:type="spellEnd"/>
      <w:r>
        <w:t xml:space="preserve"> final </w:t>
      </w:r>
      <w:r>
        <w:rPr>
          <w:rStyle w:val="Foreign"/>
        </w:rPr>
        <w:t>u</w:t>
      </w:r>
      <w:r>
        <w:t xml:space="preserve"> in Tamil</w:t>
      </w:r>
      <w:bookmarkEnd w:id="104"/>
      <w:bookmarkEnd w:id="105"/>
      <w:bookmarkEnd w:id="106"/>
      <w:bookmarkEnd w:id="107"/>
      <w:bookmarkEnd w:id="108"/>
    </w:p>
    <w:p w14:paraId="2FFEB214" w14:textId="24F1290D" w:rsidR="00200C63" w:rsidRDefault="00200C63" w:rsidP="00200C63">
      <w:pPr>
        <w:pStyle w:val="Lista"/>
      </w:pPr>
      <w:r>
        <w:t xml:space="preserve">in the transliteration of Tamil text, </w:t>
      </w:r>
      <w:r w:rsidR="00553A75">
        <w:t xml:space="preserve">use </w:t>
      </w:r>
      <w:r>
        <w:t xml:space="preserve">an </w:t>
      </w:r>
      <w:r w:rsidR="00553A75">
        <w:t xml:space="preserve">apostrophe followed by a space to represent the elided </w:t>
      </w:r>
      <w:proofErr w:type="spellStart"/>
      <w:r w:rsidR="00553A75">
        <w:t>overshort</w:t>
      </w:r>
      <w:proofErr w:type="spellEnd"/>
      <w:r w:rsidR="00553A75">
        <w:t xml:space="preserve"> </w:t>
      </w:r>
      <w:r w:rsidR="00553A75" w:rsidRPr="00061C63">
        <w:rPr>
          <w:rStyle w:val="Foreign"/>
        </w:rPr>
        <w:t>u</w:t>
      </w:r>
      <w:r w:rsidR="00553A75">
        <w:t xml:space="preserve"> at the end of a</w:t>
      </w:r>
      <w:r>
        <w:t>n independent</w:t>
      </w:r>
      <w:r w:rsidR="00553A75">
        <w:t xml:space="preserve"> word</w:t>
      </w:r>
      <w:r w:rsidR="00F92508">
        <w:t xml:space="preserve">, </w:t>
      </w:r>
      <w:r>
        <w:t>e.g.</w:t>
      </w:r>
    </w:p>
    <w:p w14:paraId="14653E03" w14:textId="717C3E4E" w:rsidR="00553A75" w:rsidRDefault="00553A75" w:rsidP="00200C63">
      <w:pPr>
        <w:pStyle w:val="Lista2"/>
      </w:pPr>
      <w:r w:rsidRPr="00061C63">
        <w:rPr>
          <w:rStyle w:val="Foreign"/>
        </w:rPr>
        <w:t>arit’ eṉṟu</w:t>
      </w:r>
      <w:r>
        <w:t xml:space="preserve"> (</w:t>
      </w:r>
      <w:r w:rsidR="00200C63" w:rsidRPr="00200C63">
        <w:rPr>
          <w:rStyle w:val="ForeignTamilScript"/>
          <w:rFonts w:hint="cs"/>
          <w:cs/>
          <w:lang w:bidi="ta-IN"/>
        </w:rPr>
        <w:t>அரிதென்று</w:t>
      </w:r>
      <w:r w:rsidR="00200C63" w:rsidRPr="00200C63">
        <w:rPr>
          <w:cs/>
          <w:lang w:bidi="ta-IN"/>
        </w:rPr>
        <w:t xml:space="preserve"> </w:t>
      </w:r>
      <w:r w:rsidRPr="00200C63">
        <w:t>for</w:t>
      </w:r>
      <w:r w:rsidRPr="00061C63">
        <w:rPr>
          <w:rStyle w:val="Foreign"/>
        </w:rPr>
        <w:t xml:space="preserve"> aritu + eṉṟu</w:t>
      </w:r>
      <w:r>
        <w:t xml:space="preserve">) </w:t>
      </w:r>
    </w:p>
    <w:p w14:paraId="4EF9B32B" w14:textId="3350BA10" w:rsidR="00F92508" w:rsidRDefault="00F92508" w:rsidP="00F92508">
      <w:pPr>
        <w:pStyle w:val="Lista"/>
      </w:pPr>
      <w:r>
        <w:t xml:space="preserve">but do not use an apostrophe for the elided </w:t>
      </w:r>
      <w:proofErr w:type="spellStart"/>
      <w:r>
        <w:t>overshort</w:t>
      </w:r>
      <w:proofErr w:type="spellEnd"/>
      <w:r>
        <w:t xml:space="preserve"> </w:t>
      </w:r>
      <w:r w:rsidRPr="00061C63">
        <w:rPr>
          <w:rStyle w:val="Foreign"/>
        </w:rPr>
        <w:t xml:space="preserve">u </w:t>
      </w:r>
      <w:r>
        <w:t>inside a lexicalised compound, e.g.</w:t>
      </w:r>
    </w:p>
    <w:p w14:paraId="44C4DA5B" w14:textId="69C85D73" w:rsidR="00F92508" w:rsidRDefault="00F92508" w:rsidP="00F92508">
      <w:pPr>
        <w:pStyle w:val="Lista2"/>
      </w:pPr>
      <w:r w:rsidRPr="00061C63">
        <w:rPr>
          <w:rStyle w:val="Foreign"/>
        </w:rPr>
        <w:t xml:space="preserve">koṇṭ-āṭu </w:t>
      </w:r>
      <w:r>
        <w:t xml:space="preserve">(for </w:t>
      </w:r>
      <w:r w:rsidRPr="00061C63">
        <w:rPr>
          <w:rStyle w:val="Foreign"/>
        </w:rPr>
        <w:t>koṇṭāṭu</w:t>
      </w:r>
      <w:r>
        <w:t>)</w:t>
      </w:r>
    </w:p>
    <w:p w14:paraId="46B602F5" w14:textId="078A0E3F" w:rsidR="0054117F" w:rsidRDefault="0054117F" w:rsidP="0054117F">
      <w:pPr>
        <w:pStyle w:val="Lista"/>
      </w:pPr>
      <w:r>
        <w:t xml:space="preserve">note that an apostrophe used for this purpose must always be followed by a space (and not be preceded by one), in order to distinguish it from the apostrophe used to represent </w:t>
      </w:r>
      <w:r w:rsidR="006C73EF">
        <w:t xml:space="preserve">Sanskrit </w:t>
      </w:r>
      <w:r>
        <w:rPr>
          <w:rStyle w:val="Foreign"/>
        </w:rPr>
        <w:t>avagraha</w:t>
      </w:r>
      <w:r>
        <w:t xml:space="preserve"> (q.v. §</w:t>
      </w:r>
      <w:r>
        <w:fldChar w:fldCharType="begin"/>
      </w:r>
      <w:r>
        <w:instrText xml:space="preserve"> REF _Ref15566181 \r \h </w:instrText>
      </w:r>
      <w:r>
        <w:fldChar w:fldCharType="separate"/>
      </w:r>
      <w:r w:rsidR="0046192A">
        <w:t>2.6.3</w:t>
      </w:r>
      <w:r>
        <w:fldChar w:fldCharType="end"/>
      </w:r>
      <w:r>
        <w:t>)</w:t>
      </w:r>
    </w:p>
    <w:p w14:paraId="1D729209" w14:textId="07F633E8" w:rsidR="00F454D2" w:rsidRPr="00553A75" w:rsidRDefault="00A06AE9" w:rsidP="00A06AE9">
      <w:pPr>
        <w:pStyle w:val="Lista2"/>
      </w:pPr>
      <w:r>
        <w:t xml:space="preserve">such a distinction is important because these </w:t>
      </w:r>
      <w:r w:rsidR="00F454D2">
        <w:t>apostrophes</w:t>
      </w:r>
      <w:r>
        <w:t xml:space="preserve"> are used in the transliteration of Tamil as a feature of linguistic analysis</w:t>
      </w:r>
      <w:r w:rsidR="00F454D2">
        <w:t xml:space="preserve"> </w:t>
      </w:r>
      <w:r>
        <w:t>(in a way similar to our use of editorial hyphens, §</w:t>
      </w:r>
      <w:r>
        <w:fldChar w:fldCharType="begin"/>
      </w:r>
      <w:r>
        <w:instrText xml:space="preserve"> REF _Ref38379352 \r \h </w:instrText>
      </w:r>
      <w:r>
        <w:fldChar w:fldCharType="separate"/>
      </w:r>
      <w:r w:rsidR="0046192A">
        <w:t>2.6.2</w:t>
      </w:r>
      <w:r>
        <w:fldChar w:fldCharType="end"/>
      </w:r>
      <w:r>
        <w:t xml:space="preserve">): they </w:t>
      </w:r>
      <w:r w:rsidR="00F454D2">
        <w:t>are understood to be integral parts of our transliteration system</w:t>
      </w:r>
      <w:r>
        <w:t xml:space="preserve"> which do not correspond to anything graphically present in the original</w:t>
      </w:r>
      <w:r w:rsidR="00F454D2">
        <w:t xml:space="preserve">, </w:t>
      </w:r>
      <w:r>
        <w:t xml:space="preserve">whereas </w:t>
      </w:r>
      <w:proofErr w:type="spellStart"/>
      <w:r>
        <w:rPr>
          <w:rStyle w:val="Foreign"/>
        </w:rPr>
        <w:t>avagraha</w:t>
      </w:r>
      <w:r>
        <w:t>s</w:t>
      </w:r>
      <w:proofErr w:type="spellEnd"/>
      <w:r>
        <w:t xml:space="preserve"> in Sanskrit could conceivably be present in the original, and when they are not, they are</w:t>
      </w:r>
      <w:r w:rsidR="00F454D2">
        <w:t xml:space="preserve"> supplied by the editor for the sake of normalisation</w:t>
      </w:r>
    </w:p>
    <w:p w14:paraId="0000009B" w14:textId="39E59A48" w:rsidR="006F3A4A" w:rsidRDefault="00395046" w:rsidP="00AF2BAB">
      <w:pPr>
        <w:pStyle w:val="Cmsor1"/>
        <w:numPr>
          <w:ilvl w:val="0"/>
          <w:numId w:val="16"/>
        </w:numPr>
      </w:pPr>
      <w:bookmarkStart w:id="109" w:name="_Toc17811427"/>
      <w:bookmarkStart w:id="110" w:name="_Toc17811482"/>
      <w:bookmarkStart w:id="111" w:name="_Toc44587472"/>
      <w:r>
        <w:lastRenderedPageBreak/>
        <w:t>Alphabetic Characters</w:t>
      </w:r>
      <w:bookmarkEnd w:id="109"/>
      <w:bookmarkEnd w:id="110"/>
      <w:bookmarkEnd w:id="111"/>
    </w:p>
    <w:p w14:paraId="0000009C" w14:textId="293DD7BB" w:rsidR="006F3A4A" w:rsidRDefault="00395046" w:rsidP="00AF2BAB">
      <w:pPr>
        <w:pStyle w:val="Cmsor2"/>
        <w:numPr>
          <w:ilvl w:val="1"/>
          <w:numId w:val="16"/>
        </w:numPr>
      </w:pPr>
      <w:bookmarkStart w:id="112" w:name="_941zz4vcrjax" w:colFirst="0" w:colLast="0"/>
      <w:bookmarkStart w:id="113" w:name="_Toc17811428"/>
      <w:bookmarkStart w:id="114" w:name="_Toc17811483"/>
      <w:bookmarkStart w:id="115" w:name="_Ref40104049"/>
      <w:bookmarkStart w:id="116" w:name="_Toc44587473"/>
      <w:bookmarkEnd w:id="112"/>
      <w:r>
        <w:t>Some Special Characters</w:t>
      </w:r>
      <w:bookmarkEnd w:id="113"/>
      <w:bookmarkEnd w:id="114"/>
      <w:bookmarkEnd w:id="115"/>
      <w:bookmarkEnd w:id="116"/>
    </w:p>
    <w:p w14:paraId="32B26460" w14:textId="272C22A4" w:rsidR="00EA1027" w:rsidRDefault="00EA1027" w:rsidP="00877FB8">
      <w:pPr>
        <w:pStyle w:val="Lista"/>
        <w:rPr>
          <w:ins w:id="117" w:author="Dániel Balogh" w:date="2020-08-21T16:32:00Z"/>
        </w:rPr>
      </w:pPr>
      <w:ins w:id="118" w:author="Dániel Balogh" w:date="2020-08-21T16:32:00Z">
        <w:r>
          <w:t xml:space="preserve">STUB, discuss and mention in this section: </w:t>
        </w:r>
      </w:ins>
      <w:ins w:id="119" w:author="Dániel Balogh" w:date="2020-08-21T16:33:00Z">
        <w:r>
          <w:t xml:space="preserve">substitutes to use in print publication with </w:t>
        </w:r>
        <w:r w:rsidRPr="00EA1027">
          <w:t xml:space="preserve">publishers unable or unwilling to work with a fully Unicode-compliant font. I am so far aware of difficulties in printing characters with an </w:t>
        </w:r>
        <w:proofErr w:type="spellStart"/>
        <w:r w:rsidRPr="00EA1027">
          <w:t>undercircle</w:t>
        </w:r>
        <w:proofErr w:type="spellEnd"/>
        <w:r w:rsidRPr="00EA1027">
          <w:t xml:space="preserve"> and ḫ, ẖ, and I fully endorse explicitly permitting underdot, f and x as substitutes</w:t>
        </w:r>
      </w:ins>
    </w:p>
    <w:p w14:paraId="0000009D" w14:textId="2543BCE5" w:rsidR="006F3A4A" w:rsidRDefault="00395046" w:rsidP="00877FB8">
      <w:pPr>
        <w:pStyle w:val="Lista"/>
      </w:pPr>
      <w:r>
        <w:t xml:space="preserve">most of the characters below are </w:t>
      </w:r>
      <w:r w:rsidRPr="00C92023">
        <w:rPr>
          <w:rFonts w:eastAsia="Tahoma"/>
        </w:rPr>
        <w:t>covered by ISO-15919</w:t>
      </w:r>
      <w:r>
        <w:t>, but are specifically mentioned here because their transliteration may not be self-evident to all of us</w:t>
      </w:r>
    </w:p>
    <w:p w14:paraId="0000009E" w14:textId="7E03D69C" w:rsidR="006F3A4A" w:rsidRDefault="00395046" w:rsidP="00877FB8">
      <w:pPr>
        <w:pStyle w:val="Lista2"/>
        <w:rPr>
          <w:ins w:id="120" w:author="Dániel Balogh" w:date="2021-01-29T09:45:00Z"/>
        </w:rPr>
      </w:pPr>
      <w:r>
        <w:t>! transliterations not covered by ISO-15919 will be marked in this section by an initial exclamation mark</w:t>
      </w:r>
    </w:p>
    <w:p w14:paraId="744D1C79" w14:textId="30F9FA0E" w:rsidR="00246266" w:rsidRDefault="00246266">
      <w:pPr>
        <w:pStyle w:val="Cmsor3"/>
        <w:numPr>
          <w:ilvl w:val="2"/>
          <w:numId w:val="16"/>
        </w:numPr>
        <w:pPrChange w:id="121" w:author="Dániel Balogh" w:date="2021-01-29T09:45:00Z">
          <w:pPr>
            <w:pStyle w:val="Lista2"/>
          </w:pPr>
        </w:pPrChange>
      </w:pPr>
      <w:ins w:id="122" w:author="Dániel Balogh" w:date="2021-01-29T09:45:00Z">
        <w:r>
          <w:t>Sanskrit and generic</w:t>
        </w:r>
      </w:ins>
      <w:ins w:id="123" w:author="Dániel Balogh" w:date="2021-01-29T09:46:00Z">
        <w:r>
          <w:t xml:space="preserve"> characters</w:t>
        </w:r>
      </w:ins>
    </w:p>
    <w:p w14:paraId="06130FE2" w14:textId="1A2521A0" w:rsidR="006D7B32" w:rsidRPr="006D7B32" w:rsidRDefault="006D7B32" w:rsidP="00877FB8">
      <w:pPr>
        <w:pStyle w:val="Lista"/>
        <w:rPr>
          <w:rFonts w:eastAsia="Arial"/>
          <w:b/>
          <w:bCs/>
        </w:rPr>
      </w:pPr>
      <w:r>
        <w:rPr>
          <w:rStyle w:val="Foreign"/>
          <w:rFonts w:eastAsia="Arial"/>
          <w:b/>
          <w:bCs/>
          <w:i w:val="0"/>
          <w:noProof w:val="0"/>
        </w:rPr>
        <w:t xml:space="preserve">vocalic </w:t>
      </w:r>
      <w:r>
        <w:rPr>
          <w:rStyle w:val="Foreign"/>
          <w:rFonts w:eastAsia="Arial"/>
          <w:b/>
          <w:bCs/>
          <w:iCs/>
          <w:noProof w:val="0"/>
        </w:rPr>
        <w:t>r</w:t>
      </w:r>
      <w:r>
        <w:rPr>
          <w:rStyle w:val="Foreign"/>
          <w:rFonts w:eastAsia="Arial"/>
          <w:b/>
          <w:bCs/>
          <w:i w:val="0"/>
          <w:noProof w:val="0"/>
        </w:rPr>
        <w:t xml:space="preserve"> and </w:t>
      </w:r>
      <w:r>
        <w:rPr>
          <w:rStyle w:val="Foreign"/>
          <w:rFonts w:eastAsia="Arial"/>
          <w:b/>
          <w:bCs/>
          <w:iCs/>
          <w:noProof w:val="0"/>
        </w:rPr>
        <w:t>l</w:t>
      </w:r>
    </w:p>
    <w:p w14:paraId="1D87AC07" w14:textId="70EC3791" w:rsidR="006D7B32" w:rsidRDefault="006D7B32" w:rsidP="006D7B32">
      <w:pPr>
        <w:pStyle w:val="Lista2"/>
        <w:rPr>
          <w:rFonts w:eastAsia="Arial"/>
        </w:rPr>
      </w:pPr>
      <w:r>
        <w:rPr>
          <w:rFonts w:eastAsia="Arial"/>
        </w:rPr>
        <w:t xml:space="preserve">these are not available in Unicode as pre-composed characters, so to create them, you may need to enter an </w:t>
      </w:r>
      <w:r>
        <w:rPr>
          <w:rFonts w:eastAsia="Arial"/>
          <w:i/>
          <w:iCs/>
        </w:rPr>
        <w:t>r</w:t>
      </w:r>
      <w:r>
        <w:rPr>
          <w:rFonts w:eastAsia="Arial"/>
        </w:rPr>
        <w:t xml:space="preserve"> or </w:t>
      </w:r>
      <w:r>
        <w:rPr>
          <w:rFonts w:eastAsia="Arial"/>
          <w:i/>
          <w:iCs/>
        </w:rPr>
        <w:t>l</w:t>
      </w:r>
      <w:r>
        <w:rPr>
          <w:rFonts w:eastAsia="Arial"/>
        </w:rPr>
        <w:t xml:space="preserve"> as applicable, followed by </w:t>
      </w:r>
      <w:r w:rsidRPr="006D7B32">
        <w:rPr>
          <w:rFonts w:eastAsia="Arial"/>
          <w:i/>
          <w:iCs/>
        </w:rPr>
        <w:t>◌̥</w:t>
      </w:r>
      <w:r>
        <w:rPr>
          <w:rFonts w:eastAsia="Arial"/>
        </w:rPr>
        <w:t xml:space="preserve"> (</w:t>
      </w:r>
      <w:r w:rsidRPr="006D7B32">
        <w:rPr>
          <w:rStyle w:val="Code"/>
        </w:rPr>
        <w:t>U+0325</w:t>
      </w:r>
      <w:r>
        <w:rPr>
          <w:rFonts w:eastAsia="Arial"/>
        </w:rPr>
        <w:t xml:space="preserve"> </w:t>
      </w:r>
      <w:r w:rsidRPr="006D7B32">
        <w:rPr>
          <w:rFonts w:eastAsia="Arial"/>
        </w:rPr>
        <w:t>Combining Ring Below</w:t>
      </w:r>
      <w:r>
        <w:rPr>
          <w:rFonts w:eastAsia="Arial"/>
        </w:rPr>
        <w:t xml:space="preserve">) and, if needed, by </w:t>
      </w:r>
      <w:r w:rsidRPr="006D7B32">
        <w:rPr>
          <w:rFonts w:eastAsia="Arial"/>
          <w:i/>
          <w:iCs/>
        </w:rPr>
        <w:t>◌̄</w:t>
      </w:r>
      <w:r>
        <w:rPr>
          <w:rFonts w:eastAsia="Arial"/>
        </w:rPr>
        <w:t xml:space="preserve"> (</w:t>
      </w:r>
      <w:r w:rsidRPr="006D7B32">
        <w:rPr>
          <w:rStyle w:val="Code"/>
        </w:rPr>
        <w:t>U+0304</w:t>
      </w:r>
      <w:r>
        <w:rPr>
          <w:rFonts w:eastAsia="Arial"/>
        </w:rPr>
        <w:t xml:space="preserve"> </w:t>
      </w:r>
      <w:r w:rsidRPr="006D7B32">
        <w:rPr>
          <w:rFonts w:eastAsia="Arial"/>
        </w:rPr>
        <w:t>Combining Macron</w:t>
      </w:r>
      <w:r>
        <w:rPr>
          <w:rFonts w:eastAsia="Arial"/>
        </w:rPr>
        <w:t>) in this order</w:t>
      </w:r>
    </w:p>
    <w:p w14:paraId="07AD67E1" w14:textId="77777777" w:rsidR="006C73EF" w:rsidRPr="006C73EF" w:rsidRDefault="00554F0E" w:rsidP="006D7B32">
      <w:pPr>
        <w:pStyle w:val="Lista2"/>
        <w:rPr>
          <w:rFonts w:eastAsia="Arial"/>
        </w:rPr>
      </w:pPr>
      <w:r>
        <w:t xml:space="preserve">alternatively, since none of the languages we work with require the use of </w:t>
      </w:r>
      <w:r w:rsidRPr="00DF337B">
        <w:rPr>
          <w:rStyle w:val="Foreign"/>
        </w:rPr>
        <w:t>ṛ</w:t>
      </w:r>
      <w:r>
        <w:t xml:space="preserve"> to represent a consonant, you may optionally use</w:t>
      </w:r>
      <w:r w:rsidR="006C73EF">
        <w:t xml:space="preserve"> the shorthand</w:t>
      </w:r>
      <w:r>
        <w:t xml:space="preserve"> </w:t>
      </w:r>
      <w:r>
        <w:rPr>
          <w:rStyle w:val="Foreign"/>
        </w:rPr>
        <w:t>ṛ</w:t>
      </w:r>
      <w:r>
        <w:t xml:space="preserve"> and </w:t>
      </w:r>
      <w:r w:rsidRPr="00DF337B">
        <w:rPr>
          <w:rStyle w:val="Foreign"/>
        </w:rPr>
        <w:t>ṝ</w:t>
      </w:r>
      <w:r>
        <w:t xml:space="preserve">, which will later be automatically converted to </w:t>
      </w:r>
      <w:r w:rsidRPr="00061C63">
        <w:rPr>
          <w:rStyle w:val="Foreign"/>
        </w:rPr>
        <w:t>r̥</w:t>
      </w:r>
      <w:r>
        <w:t xml:space="preserve"> and </w:t>
      </w:r>
      <w:r w:rsidRPr="00061C63">
        <w:rPr>
          <w:rStyle w:val="Foreign"/>
        </w:rPr>
        <w:t>r̥̄</w:t>
      </w:r>
      <w:r>
        <w:t xml:space="preserve"> in your files</w:t>
      </w:r>
    </w:p>
    <w:p w14:paraId="311CA971" w14:textId="50312D83" w:rsidR="00554F0E" w:rsidRPr="006D7B32" w:rsidRDefault="00554F0E" w:rsidP="006C73EF">
      <w:pPr>
        <w:pStyle w:val="Lista3"/>
        <w:rPr>
          <w:rFonts w:eastAsia="Arial"/>
        </w:rPr>
      </w:pPr>
      <w:r>
        <w:t>note</w:t>
      </w:r>
      <w:r w:rsidR="006C73EF">
        <w:t>, however,</w:t>
      </w:r>
      <w:r>
        <w:t xml:space="preserve"> that this does not apply to </w:t>
      </w:r>
      <w:r>
        <w:rPr>
          <w:rStyle w:val="Foreign"/>
        </w:rPr>
        <w:t>ḷ</w:t>
      </w:r>
      <w:r w:rsidR="00485BE6">
        <w:t xml:space="preserve">, </w:t>
      </w:r>
      <w:r w:rsidR="00485BE6" w:rsidRPr="00485BE6">
        <w:t xml:space="preserve">because some of the epigraphic fields in which we work do require a distinction between consonant </w:t>
      </w:r>
      <w:r w:rsidR="00485BE6" w:rsidRPr="00485BE6">
        <w:rPr>
          <w:rStyle w:val="Foreign"/>
        </w:rPr>
        <w:t>ḷ</w:t>
      </w:r>
      <w:r w:rsidR="00485BE6" w:rsidRPr="00485BE6">
        <w:t xml:space="preserve"> and vowel </w:t>
      </w:r>
      <w:r w:rsidR="00485BE6" w:rsidRPr="00485BE6">
        <w:rPr>
          <w:rStyle w:val="Foreign"/>
        </w:rPr>
        <w:t>l̥</w:t>
      </w:r>
    </w:p>
    <w:p w14:paraId="000000A5" w14:textId="020B4998" w:rsidR="006F3A4A" w:rsidRPr="000605FE" w:rsidRDefault="00395046" w:rsidP="00877FB8">
      <w:pPr>
        <w:pStyle w:val="Lista"/>
        <w:rPr>
          <w:rFonts w:eastAsia="Arial"/>
          <w:b/>
          <w:bCs/>
        </w:rPr>
      </w:pPr>
      <w:r w:rsidRPr="000605FE">
        <w:rPr>
          <w:rStyle w:val="Foreign"/>
          <w:rFonts w:eastAsia="Gentium"/>
          <w:b/>
          <w:bCs/>
        </w:rPr>
        <w:t>anunāsika</w:t>
      </w:r>
      <w:r w:rsidRPr="000605FE">
        <w:rPr>
          <w:rFonts w:eastAsia="Gentium"/>
          <w:b/>
          <w:bCs/>
        </w:rPr>
        <w:t>/</w:t>
      </w:r>
      <w:proofErr w:type="spellStart"/>
      <w:r w:rsidRPr="000605FE">
        <w:rPr>
          <w:rStyle w:val="Foreign"/>
          <w:rFonts w:eastAsia="Gentium"/>
          <w:b/>
          <w:bCs/>
        </w:rPr>
        <w:t>candrabindu</w:t>
      </w:r>
      <w:proofErr w:type="spellEnd"/>
    </w:p>
    <w:p w14:paraId="000000A6" w14:textId="6695CA90" w:rsidR="006F3A4A" w:rsidRPr="00270103" w:rsidRDefault="00395046" w:rsidP="00877FB8">
      <w:pPr>
        <w:pStyle w:val="Lista2"/>
        <w:rPr>
          <w:rFonts w:eastAsia="Arial"/>
        </w:rPr>
      </w:pPr>
      <w:r w:rsidRPr="004E1D84">
        <w:rPr>
          <w:rStyle w:val="Foreign"/>
          <w:rFonts w:eastAsia="Gentium"/>
        </w:rPr>
        <w:t>m̐</w:t>
      </w:r>
      <w:r>
        <w:t xml:space="preserve"> (this character is not available as a precomposed glyph, so it must be composed of a regular </w:t>
      </w:r>
      <w:r w:rsidRPr="004E1D84">
        <w:rPr>
          <w:rStyle w:val="Foreign"/>
        </w:rPr>
        <w:t>m</w:t>
      </w:r>
      <w:r>
        <w:t xml:space="preserve"> and a  ̐ sign</w:t>
      </w:r>
      <w:r w:rsidR="00671E5F">
        <w:t>:</w:t>
      </w:r>
      <w:r>
        <w:t xml:space="preserve"> </w:t>
      </w:r>
      <w:r w:rsidRPr="0048794B">
        <w:rPr>
          <w:rStyle w:val="Code"/>
        </w:rPr>
        <w:t>U+0310</w:t>
      </w:r>
      <w:r>
        <w:t xml:space="preserve"> Combining </w:t>
      </w:r>
      <w:proofErr w:type="spellStart"/>
      <w:r>
        <w:t>Candrabindu</w:t>
      </w:r>
      <w:proofErr w:type="spellEnd"/>
      <w:r>
        <w:t>)</w:t>
      </w:r>
    </w:p>
    <w:p w14:paraId="000000A7" w14:textId="612F081D" w:rsidR="006F3A4A" w:rsidRDefault="00395046" w:rsidP="00877FB8">
      <w:pPr>
        <w:pStyle w:val="Lista2"/>
      </w:pPr>
      <w:r>
        <w:t xml:space="preserve">use </w:t>
      </w:r>
      <w:r w:rsidRPr="00270103">
        <w:rPr>
          <w:b/>
          <w:bCs/>
        </w:rPr>
        <w:t>only</w:t>
      </w:r>
      <w:r>
        <w:t xml:space="preserve"> if distinguished in the</w:t>
      </w:r>
      <w:r w:rsidR="006C73EF">
        <w:t xml:space="preserve"> original</w:t>
      </w:r>
      <w:r>
        <w:t xml:space="preserve"> script from </w:t>
      </w:r>
      <w:r w:rsidRPr="004E1D84">
        <w:rPr>
          <w:rStyle w:val="Foreign"/>
        </w:rPr>
        <w:t>anusvāra</w:t>
      </w:r>
    </w:p>
    <w:p w14:paraId="000000A8" w14:textId="31F23566" w:rsidR="006F3A4A" w:rsidRDefault="00395046" w:rsidP="00671E5F">
      <w:pPr>
        <w:pStyle w:val="Lista3"/>
      </w:pPr>
      <w:r>
        <w:t xml:space="preserve">but, conversely, </w:t>
      </w:r>
      <w:r w:rsidRPr="00270103">
        <w:rPr>
          <w:b/>
          <w:bCs/>
        </w:rPr>
        <w:t>always</w:t>
      </w:r>
      <w:r>
        <w:t xml:space="preserve"> make the distinction in transliteration if the distinction is made in the original</w:t>
      </w:r>
    </w:p>
    <w:p w14:paraId="33F74F24" w14:textId="471484CE" w:rsidR="00F1306D" w:rsidRPr="00F1306D" w:rsidRDefault="00F1306D" w:rsidP="00671E5F">
      <w:pPr>
        <w:pStyle w:val="Lista3"/>
        <w:rPr>
          <w:rStyle w:val="Foreign"/>
        </w:rPr>
      </w:pPr>
      <w:r>
        <w:rPr>
          <w:rStyle w:val="Foreign"/>
        </w:rPr>
        <w:t>candrabindu</w:t>
      </w:r>
      <w:r>
        <w:t xml:space="preserve"> signs enlarged and embellished for ornamentation do not receive a different treatment in transliteration</w:t>
      </w:r>
    </w:p>
    <w:p w14:paraId="000000A9" w14:textId="77777777" w:rsidR="006F3A4A" w:rsidRDefault="00395046" w:rsidP="00877FB8">
      <w:pPr>
        <w:pStyle w:val="Lista2"/>
      </w:pPr>
      <w:r>
        <w:t xml:space="preserve">only add the </w:t>
      </w:r>
      <w:proofErr w:type="spellStart"/>
      <w:r>
        <w:t>Candrabindu</w:t>
      </w:r>
      <w:proofErr w:type="spellEnd"/>
      <w:r>
        <w:t xml:space="preserve"> sign to </w:t>
      </w:r>
      <w:r w:rsidRPr="004E1D84">
        <w:rPr>
          <w:rStyle w:val="Foreign"/>
        </w:rPr>
        <w:t>m</w:t>
      </w:r>
      <w:r>
        <w:t xml:space="preserve"> (i.e. avoid using </w:t>
      </w:r>
      <w:r w:rsidRPr="00200C63">
        <w:rPr>
          <w:rStyle w:val="Foreign"/>
        </w:rPr>
        <w:t>tāl̐</w:t>
      </w:r>
      <w:r w:rsidRPr="004E1D84">
        <w:rPr>
          <w:rStyle w:val="Foreign"/>
        </w:rPr>
        <w:t xml:space="preserve"> lakṣmīm</w:t>
      </w:r>
      <w:r>
        <w:t xml:space="preserve"> and write </w:t>
      </w:r>
      <w:r w:rsidRPr="004E1D84">
        <w:rPr>
          <w:rStyle w:val="Foreign"/>
        </w:rPr>
        <w:t>tām̐l lakṣmīm</w:t>
      </w:r>
      <w:r>
        <w:t xml:space="preserve"> instead)</w:t>
      </w:r>
    </w:p>
    <w:p w14:paraId="000000AA" w14:textId="77777777" w:rsidR="006F3A4A" w:rsidRDefault="00395046" w:rsidP="00877FB8">
      <w:pPr>
        <w:pStyle w:val="Lista"/>
      </w:pPr>
      <w:r w:rsidRPr="00061C63">
        <w:rPr>
          <w:rStyle w:val="Foreign"/>
          <w:rFonts w:eastAsia="Gentium"/>
          <w:b/>
          <w:bCs/>
        </w:rPr>
        <w:t>upadhmānīya</w:t>
      </w:r>
      <w:r>
        <w:t xml:space="preserve"> (if distinguished in the script from </w:t>
      </w:r>
      <w:r w:rsidRPr="00061C63">
        <w:rPr>
          <w:rStyle w:val="Foreign"/>
        </w:rPr>
        <w:t>visarga</w:t>
      </w:r>
      <w:r>
        <w:t>)</w:t>
      </w:r>
    </w:p>
    <w:p w14:paraId="000000AB" w14:textId="77777777" w:rsidR="006F3A4A" w:rsidRDefault="00395046" w:rsidP="00877FB8">
      <w:pPr>
        <w:pStyle w:val="Lista2"/>
      </w:pPr>
      <w:r w:rsidRPr="004E1D84">
        <w:rPr>
          <w:rStyle w:val="Foreign"/>
        </w:rPr>
        <w:t>ḫ</w:t>
      </w:r>
      <w:r>
        <w:t xml:space="preserve"> (</w:t>
      </w:r>
      <w:r w:rsidRPr="0048794B">
        <w:rPr>
          <w:rStyle w:val="Code"/>
        </w:rPr>
        <w:t>U+1E2B</w:t>
      </w:r>
      <w:r>
        <w:t xml:space="preserve"> Latin Small Letter H with Breve Below)</w:t>
      </w:r>
    </w:p>
    <w:p w14:paraId="000000AC" w14:textId="77777777" w:rsidR="006F3A4A" w:rsidRPr="00061C63" w:rsidRDefault="00395046" w:rsidP="00877FB8">
      <w:pPr>
        <w:pStyle w:val="Lista"/>
        <w:rPr>
          <w:rFonts w:eastAsia="Arial"/>
        </w:rPr>
      </w:pPr>
      <w:r w:rsidRPr="00061C63">
        <w:rPr>
          <w:rStyle w:val="Foreign"/>
          <w:rFonts w:eastAsia="Gentium"/>
          <w:b/>
          <w:bCs/>
        </w:rPr>
        <w:t>jihvāmūlīya</w:t>
      </w:r>
      <w:r>
        <w:t xml:space="preserve"> (if distinguished in the script from </w:t>
      </w:r>
      <w:r w:rsidRPr="00061C63">
        <w:rPr>
          <w:rStyle w:val="Foreign"/>
        </w:rPr>
        <w:t>visarga</w:t>
      </w:r>
      <w:r>
        <w:t>)</w:t>
      </w:r>
    </w:p>
    <w:p w14:paraId="000000AD" w14:textId="77777777" w:rsidR="006F3A4A" w:rsidRPr="00270103" w:rsidRDefault="00395046" w:rsidP="00877FB8">
      <w:pPr>
        <w:pStyle w:val="Lista2"/>
      </w:pPr>
      <w:r w:rsidRPr="004E1D84">
        <w:rPr>
          <w:rStyle w:val="Foreign"/>
        </w:rPr>
        <w:t>ẖ</w:t>
      </w:r>
      <w:r>
        <w:t xml:space="preserve"> (</w:t>
      </w:r>
      <w:r w:rsidRPr="0048794B">
        <w:rPr>
          <w:rStyle w:val="Code"/>
        </w:rPr>
        <w:t>U+1E96</w:t>
      </w:r>
      <w:r>
        <w:t xml:space="preserve"> Latin Small Letter H with Line Below)</w:t>
      </w:r>
    </w:p>
    <w:p w14:paraId="3AC8703F" w14:textId="36D06567" w:rsidR="00246266" w:rsidRDefault="00246266" w:rsidP="00246266">
      <w:pPr>
        <w:pStyle w:val="Cmsor3"/>
        <w:numPr>
          <w:ilvl w:val="2"/>
          <w:numId w:val="16"/>
        </w:numPr>
        <w:rPr>
          <w:ins w:id="124" w:author="Dániel Balogh" w:date="2021-01-29T09:46:00Z"/>
        </w:rPr>
      </w:pPr>
      <w:ins w:id="125" w:author="Dániel Balogh" w:date="2021-01-29T09:46:00Z">
        <w:r>
          <w:t>Characters for Dravidian languages</w:t>
        </w:r>
      </w:ins>
    </w:p>
    <w:p w14:paraId="000000AE" w14:textId="0CBFA50B" w:rsidR="006F3A4A" w:rsidRPr="00671E5F" w:rsidRDefault="00395046" w:rsidP="00877FB8">
      <w:pPr>
        <w:pStyle w:val="Lista"/>
      </w:pPr>
      <w:r w:rsidRPr="000605FE">
        <w:rPr>
          <w:b/>
          <w:bCs/>
        </w:rPr>
        <w:t xml:space="preserve">Tamil </w:t>
      </w:r>
      <w:r w:rsidRPr="00061C63">
        <w:rPr>
          <w:rStyle w:val="Foreign"/>
          <w:b/>
          <w:bCs/>
        </w:rPr>
        <w:t>āytam</w:t>
      </w:r>
      <w:r w:rsidR="00671E5F" w:rsidRPr="00671E5F">
        <w:t>,</w:t>
      </w:r>
      <w:r w:rsidRPr="00671E5F">
        <w:t xml:space="preserve"> </w:t>
      </w:r>
      <w:r w:rsidR="00200C63" w:rsidRPr="00200C63">
        <w:rPr>
          <w:rFonts w:hint="cs"/>
          <w:cs/>
          <w:lang w:bidi="ta-IN"/>
        </w:rPr>
        <w:t>ஃ</w:t>
      </w:r>
    </w:p>
    <w:p w14:paraId="000000AF" w14:textId="77777777" w:rsidR="006F3A4A" w:rsidRPr="004E1D84" w:rsidRDefault="00395046" w:rsidP="00877FB8">
      <w:pPr>
        <w:pStyle w:val="Lista2"/>
        <w:rPr>
          <w:rStyle w:val="Foreign"/>
        </w:rPr>
      </w:pPr>
      <w:r w:rsidRPr="004E1D84">
        <w:rPr>
          <w:rStyle w:val="Foreign"/>
        </w:rPr>
        <w:t>ḵ</w:t>
      </w:r>
      <w:r>
        <w:t xml:space="preserve"> (</w:t>
      </w:r>
      <w:r w:rsidRPr="0048794B">
        <w:rPr>
          <w:rStyle w:val="Code"/>
        </w:rPr>
        <w:t>U+1E35</w:t>
      </w:r>
      <w:r>
        <w:t xml:space="preserve"> Latin Small Letter K with Line Below)</w:t>
      </w:r>
    </w:p>
    <w:p w14:paraId="000000B0" w14:textId="2D454971" w:rsidR="006F3A4A" w:rsidRPr="00061C63" w:rsidRDefault="00395046" w:rsidP="00877FB8">
      <w:pPr>
        <w:pStyle w:val="Lista"/>
        <w:rPr>
          <w:b/>
          <w:bCs/>
        </w:rPr>
      </w:pPr>
      <w:r w:rsidRPr="00061C63">
        <w:rPr>
          <w:b/>
          <w:bCs/>
        </w:rPr>
        <w:t>retroflex lateral</w:t>
      </w:r>
      <w:r w:rsidR="001F15DE">
        <w:t xml:space="preserve">, </w:t>
      </w:r>
      <w:r>
        <w:t xml:space="preserve">Tamil </w:t>
      </w:r>
      <w:r w:rsidR="00200C63" w:rsidRPr="00200C63">
        <w:rPr>
          <w:rFonts w:hint="cs"/>
          <w:cs/>
          <w:lang w:bidi="ta-IN"/>
        </w:rPr>
        <w:t>ள</w:t>
      </w:r>
      <w:r w:rsidR="00200C63" w:rsidRPr="00200C63">
        <w:rPr>
          <w:cs/>
          <w:lang w:bidi="ta-IN"/>
        </w:rPr>
        <w:t xml:space="preserve"> </w:t>
      </w:r>
      <w:r>
        <w:t>Kanna</w:t>
      </w:r>
      <w:r w:rsidR="001F15DE">
        <w:t>d</w:t>
      </w:r>
      <w:r>
        <w:t xml:space="preserve">a/Telugu </w:t>
      </w:r>
      <w:r w:rsidR="00200C63" w:rsidRPr="00200C63">
        <w:rPr>
          <w:rFonts w:hint="cs"/>
          <w:cs/>
          <w:lang w:bidi="kn-IN"/>
        </w:rPr>
        <w:t>ಳ</w:t>
      </w:r>
    </w:p>
    <w:p w14:paraId="000000B1" w14:textId="77777777" w:rsidR="006F3A4A" w:rsidRDefault="00395046" w:rsidP="00877FB8">
      <w:pPr>
        <w:pStyle w:val="Lista2"/>
      </w:pPr>
      <w:r w:rsidRPr="004E1D84">
        <w:rPr>
          <w:rStyle w:val="Foreign"/>
        </w:rPr>
        <w:t>ḷ</w:t>
      </w:r>
      <w:r>
        <w:t xml:space="preserve"> (</w:t>
      </w:r>
      <w:r w:rsidRPr="0048794B">
        <w:rPr>
          <w:rStyle w:val="Code"/>
        </w:rPr>
        <w:t>U+1E37</w:t>
      </w:r>
      <w:r>
        <w:t xml:space="preserve"> Latin Small Letter L with Dot Below)</w:t>
      </w:r>
    </w:p>
    <w:p w14:paraId="000000B2" w14:textId="44B32A43" w:rsidR="006F3A4A" w:rsidRPr="00061C63" w:rsidRDefault="00395046" w:rsidP="00877FB8">
      <w:pPr>
        <w:pStyle w:val="Lista"/>
        <w:rPr>
          <w:b/>
          <w:bCs/>
        </w:rPr>
      </w:pPr>
      <w:r w:rsidRPr="00061C63">
        <w:rPr>
          <w:b/>
          <w:bCs/>
        </w:rPr>
        <w:t>alveolar trill/stop</w:t>
      </w:r>
      <w:r w:rsidR="001F15DE">
        <w:t xml:space="preserve">, </w:t>
      </w:r>
      <w:r>
        <w:t xml:space="preserve">Tamil </w:t>
      </w:r>
      <w:r w:rsidR="00200C63" w:rsidRPr="00200C63">
        <w:rPr>
          <w:rFonts w:hint="cs"/>
          <w:cs/>
          <w:lang w:bidi="ta-IN"/>
        </w:rPr>
        <w:t>ற</w:t>
      </w:r>
      <w:r w:rsidR="00200C63" w:rsidRPr="00200C63">
        <w:rPr>
          <w:cs/>
          <w:lang w:bidi="ta-IN"/>
        </w:rPr>
        <w:t xml:space="preserve"> </w:t>
      </w:r>
      <w:r>
        <w:t>Kanna</w:t>
      </w:r>
      <w:r w:rsidR="001F15DE">
        <w:t>d</w:t>
      </w:r>
      <w:r>
        <w:t xml:space="preserve">a/Telugu </w:t>
      </w:r>
      <w:r w:rsidR="00200C63" w:rsidRPr="00200C63">
        <w:rPr>
          <w:rFonts w:hint="cs"/>
          <w:cs/>
          <w:lang w:bidi="kn-IN"/>
        </w:rPr>
        <w:t>ಱ</w:t>
      </w:r>
    </w:p>
    <w:p w14:paraId="000000B3" w14:textId="77777777" w:rsidR="006F3A4A" w:rsidRDefault="00395046" w:rsidP="00877FB8">
      <w:pPr>
        <w:pStyle w:val="Lista2"/>
      </w:pPr>
      <w:r w:rsidRPr="004E1D84">
        <w:rPr>
          <w:rStyle w:val="Foreign"/>
        </w:rPr>
        <w:t>ṟ</w:t>
      </w:r>
      <w:r>
        <w:t xml:space="preserve"> (</w:t>
      </w:r>
      <w:r w:rsidRPr="0048794B">
        <w:rPr>
          <w:rStyle w:val="Code"/>
        </w:rPr>
        <w:t>U+1E5F</w:t>
      </w:r>
      <w:r>
        <w:t xml:space="preserve"> Latin Small Letter R with Line Below)</w:t>
      </w:r>
    </w:p>
    <w:p w14:paraId="000000B4" w14:textId="7065F79F" w:rsidR="006F3A4A" w:rsidRDefault="00395046" w:rsidP="00877FB8">
      <w:pPr>
        <w:pStyle w:val="Lista"/>
      </w:pPr>
      <w:r w:rsidRPr="001F15DE">
        <w:rPr>
          <w:b/>
          <w:bCs/>
        </w:rPr>
        <w:t>retroflex approximant</w:t>
      </w:r>
      <w:r w:rsidR="001F15DE">
        <w:rPr>
          <w:b/>
          <w:bCs/>
        </w:rPr>
        <w:t xml:space="preserve"> </w:t>
      </w:r>
      <w:r w:rsidRPr="001F15DE">
        <w:rPr>
          <w:b/>
          <w:bCs/>
        </w:rPr>
        <w:t>/</w:t>
      </w:r>
      <w:r w:rsidR="001F15DE">
        <w:rPr>
          <w:b/>
          <w:bCs/>
        </w:rPr>
        <w:t xml:space="preserve"> </w:t>
      </w:r>
      <w:r w:rsidRPr="001F15DE">
        <w:rPr>
          <w:b/>
          <w:bCs/>
        </w:rPr>
        <w:t>frictionless continuant</w:t>
      </w:r>
      <w:r w:rsidR="001F15DE">
        <w:t>,</w:t>
      </w:r>
      <w:r>
        <w:t xml:space="preserve"> Tamil </w:t>
      </w:r>
      <w:r w:rsidR="00200C63" w:rsidRPr="00200C63">
        <w:rPr>
          <w:rFonts w:hint="cs"/>
          <w:cs/>
          <w:lang w:bidi="ta-IN"/>
        </w:rPr>
        <w:t>ழ</w:t>
      </w:r>
      <w:r w:rsidR="00200C63" w:rsidRPr="00200C63">
        <w:rPr>
          <w:cs/>
          <w:lang w:bidi="ta-IN"/>
        </w:rPr>
        <w:t xml:space="preserve"> </w:t>
      </w:r>
      <w:r>
        <w:t>Kanna</w:t>
      </w:r>
      <w:r w:rsidR="00485BE6">
        <w:t>d</w:t>
      </w:r>
      <w:r>
        <w:t xml:space="preserve">a/Telugu </w:t>
      </w:r>
      <w:r w:rsidR="00200C63" w:rsidRPr="00200C63">
        <w:rPr>
          <w:rFonts w:hint="cs"/>
          <w:cs/>
          <w:lang w:bidi="kn-IN"/>
        </w:rPr>
        <w:t>ೞ</w:t>
      </w:r>
    </w:p>
    <w:p w14:paraId="000000B5" w14:textId="77777777" w:rsidR="006F3A4A" w:rsidRDefault="00395046" w:rsidP="00877FB8">
      <w:pPr>
        <w:pStyle w:val="Lista2"/>
      </w:pPr>
      <w:r w:rsidRPr="004E1D84">
        <w:rPr>
          <w:rStyle w:val="Foreign"/>
        </w:rPr>
        <w:t>ḻ</w:t>
      </w:r>
      <w:r>
        <w:t xml:space="preserve"> (</w:t>
      </w:r>
      <w:r w:rsidRPr="0048794B">
        <w:rPr>
          <w:rStyle w:val="Code"/>
        </w:rPr>
        <w:t>U+1E3B</w:t>
      </w:r>
      <w:r>
        <w:t xml:space="preserve"> Latin Small Letter L with Line Below)</w:t>
      </w:r>
    </w:p>
    <w:p w14:paraId="678B9A53" w14:textId="4FBB9B35" w:rsidR="00246266" w:rsidRDefault="00246266" w:rsidP="00246266">
      <w:pPr>
        <w:pStyle w:val="Cmsor3"/>
        <w:numPr>
          <w:ilvl w:val="2"/>
          <w:numId w:val="16"/>
        </w:numPr>
        <w:rPr>
          <w:ins w:id="126" w:author="Dániel Balogh" w:date="2021-01-29T09:47:00Z"/>
        </w:rPr>
      </w:pPr>
      <w:ins w:id="127" w:author="Dániel Balogh" w:date="2021-01-29T09:47:00Z">
        <w:r>
          <w:t>Characters for Southeast Asian languages</w:t>
        </w:r>
      </w:ins>
    </w:p>
    <w:p w14:paraId="000000B6" w14:textId="151DFC81" w:rsidR="006F3A4A" w:rsidRDefault="00395046" w:rsidP="00877FB8">
      <w:pPr>
        <w:pStyle w:val="Lista"/>
      </w:pPr>
      <w:r>
        <w:t xml:space="preserve">! </w:t>
      </w:r>
      <w:r w:rsidRPr="000605FE">
        <w:rPr>
          <w:b/>
          <w:bCs/>
        </w:rPr>
        <w:t xml:space="preserve">Cam </w:t>
      </w:r>
      <w:r w:rsidRPr="00DF4B64">
        <w:rPr>
          <w:rStyle w:val="Foreign"/>
          <w:b/>
          <w:bCs/>
        </w:rPr>
        <w:t>anusvāra-candra</w:t>
      </w:r>
    </w:p>
    <w:p w14:paraId="000000B7" w14:textId="77777777" w:rsidR="006F3A4A" w:rsidRDefault="00395046" w:rsidP="00877FB8">
      <w:pPr>
        <w:pStyle w:val="Lista2"/>
      </w:pPr>
      <w:r w:rsidRPr="004E1D84">
        <w:rPr>
          <w:rStyle w:val="Foreign"/>
        </w:rPr>
        <w:t>m̃</w:t>
      </w:r>
      <w:r>
        <w:t xml:space="preserve"> (this character is not available as a precomposed glyph, so it must be composed of a regular </w:t>
      </w:r>
      <w:r w:rsidRPr="004E1D84">
        <w:rPr>
          <w:rStyle w:val="Foreign"/>
        </w:rPr>
        <w:t>m</w:t>
      </w:r>
      <w:r>
        <w:t xml:space="preserve"> and a   ̃ sign, </w:t>
      </w:r>
      <w:r w:rsidRPr="0048794B">
        <w:rPr>
          <w:rStyle w:val="Code"/>
        </w:rPr>
        <w:t>U+0303</w:t>
      </w:r>
      <w:r>
        <w:t xml:space="preserve"> “Combining Tilde”)</w:t>
      </w:r>
    </w:p>
    <w:p w14:paraId="000000BA" w14:textId="77777777" w:rsidR="006F3A4A" w:rsidRDefault="00395046" w:rsidP="00877FB8">
      <w:pPr>
        <w:pStyle w:val="Lista"/>
      </w:pPr>
      <w:r w:rsidRPr="000605FE">
        <w:t xml:space="preserve">! </w:t>
      </w:r>
      <w:r w:rsidRPr="00061C63">
        <w:rPr>
          <w:b/>
          <w:bCs/>
        </w:rPr>
        <w:t>Javanes</w:t>
      </w:r>
      <w:r w:rsidRPr="00061C63">
        <w:rPr>
          <w:rFonts w:eastAsia="Arial"/>
          <w:b/>
          <w:bCs/>
        </w:rPr>
        <w:t>e/Balinese</w:t>
      </w:r>
      <w:r>
        <w:rPr>
          <w:rFonts w:eastAsia="Arial"/>
        </w:rPr>
        <w:t xml:space="preserve"> </w:t>
      </w:r>
      <w:r w:rsidRPr="00061C63">
        <w:rPr>
          <w:rStyle w:val="Foreign"/>
          <w:rFonts w:eastAsia="Arial"/>
          <w:b/>
          <w:bCs/>
        </w:rPr>
        <w:t>pepet</w:t>
      </w:r>
      <w:r w:rsidRPr="00061C63">
        <w:rPr>
          <w:rFonts w:eastAsia="Arial"/>
          <w:b/>
          <w:bCs/>
        </w:rPr>
        <w:t xml:space="preserve"> </w:t>
      </w:r>
      <w:r>
        <w:rPr>
          <w:rFonts w:eastAsia="Arial"/>
        </w:rPr>
        <w:t>(expressing the vowel schwa)</w:t>
      </w:r>
    </w:p>
    <w:p w14:paraId="000000BB" w14:textId="2939E5A8" w:rsidR="006F3A4A" w:rsidRDefault="00395046" w:rsidP="00877FB8">
      <w:pPr>
        <w:pStyle w:val="Lista2"/>
      </w:pPr>
      <w:r w:rsidRPr="004E1D84">
        <w:rPr>
          <w:rFonts w:eastAsia="Arial"/>
        </w:rPr>
        <w:lastRenderedPageBreak/>
        <w:t>short</w:t>
      </w:r>
      <w:r w:rsidR="005C4890" w:rsidRPr="00A51E20">
        <w:rPr>
          <w:rFonts w:eastAsia="Arial"/>
        </w:rPr>
        <w:t>,</w:t>
      </w:r>
      <w:r w:rsidRPr="00A51E20">
        <w:rPr>
          <w:rFonts w:eastAsia="Arial"/>
        </w:rPr>
        <w:t xml:space="preserve"> </w:t>
      </w:r>
      <w:r w:rsidRPr="007D6365">
        <w:rPr>
          <w:rStyle w:val="Foreign"/>
          <w:rFonts w:eastAsia="Arial"/>
        </w:rPr>
        <w:t>ə</w:t>
      </w:r>
      <w:r>
        <w:t xml:space="preserve"> (</w:t>
      </w:r>
      <w:r w:rsidRPr="0048794B">
        <w:rPr>
          <w:rStyle w:val="Code"/>
        </w:rPr>
        <w:t>U+0259</w:t>
      </w:r>
      <w:r>
        <w:t xml:space="preserve"> Latin Small Letter Schwa)</w:t>
      </w:r>
      <w:del w:id="128" w:author="Dániel Balogh" w:date="2020-11-02T08:49:00Z">
        <w:r w:rsidR="00777DD1" w:rsidDel="00455844">
          <w:delText xml:space="preserve">; uppercase </w:delText>
        </w:r>
        <w:r w:rsidR="00777DD1" w:rsidRPr="00777DD1" w:rsidDel="00455844">
          <w:delText>Ə</w:delText>
        </w:r>
        <w:r w:rsidR="00777DD1" w:rsidDel="00455844">
          <w:delText xml:space="preserve"> (</w:delText>
        </w:r>
        <w:r w:rsidR="00777DD1" w:rsidRPr="00777DD1" w:rsidDel="00455844">
          <w:rPr>
            <w:rStyle w:val="Code"/>
          </w:rPr>
          <w:delText>U+018F</w:delText>
        </w:r>
        <w:r w:rsidR="00777DD1" w:rsidDel="00455844">
          <w:delText xml:space="preserve"> </w:delText>
        </w:r>
        <w:r w:rsidR="00777DD1" w:rsidRPr="00777DD1" w:rsidDel="00455844">
          <w:delText>Latin Capital Letter Schwa</w:delText>
        </w:r>
        <w:r w:rsidR="00777DD1" w:rsidDel="00455844">
          <w:delText>)</w:delText>
        </w:r>
      </w:del>
    </w:p>
    <w:p w14:paraId="24A7F94A" w14:textId="550F1609" w:rsidR="00554F0E" w:rsidRDefault="00554F0E" w:rsidP="00554F0E">
      <w:pPr>
        <w:pStyle w:val="Lista3"/>
      </w:pPr>
      <w:r>
        <w:t xml:space="preserve">you may </w:t>
      </w:r>
      <w:r w:rsidR="006C73EF">
        <w:t>use the shorthand</w:t>
      </w:r>
      <w:r>
        <w:t xml:space="preserve"> </w:t>
      </w:r>
      <w:r w:rsidRPr="00554F0E">
        <w:rPr>
          <w:rStyle w:val="Foreign"/>
        </w:rPr>
        <w:t>ĕ</w:t>
      </w:r>
      <w:r>
        <w:t xml:space="preserve"> instead of </w:t>
      </w:r>
      <w:r w:rsidRPr="00554F0E">
        <w:rPr>
          <w:rStyle w:val="Foreign"/>
        </w:rPr>
        <w:t>ǝ</w:t>
      </w:r>
      <w:r>
        <w:t xml:space="preserve"> if it is easier for you; since </w:t>
      </w:r>
      <w:r w:rsidRPr="00554F0E">
        <w:rPr>
          <w:rStyle w:val="Foreign"/>
        </w:rPr>
        <w:t>ĕ</w:t>
      </w:r>
      <w:r>
        <w:t xml:space="preserve"> is not used for any other purpose in our transliteration, it can be automatically converted to </w:t>
      </w:r>
      <w:r w:rsidRPr="00554F0E">
        <w:rPr>
          <w:rStyle w:val="Foreign"/>
        </w:rPr>
        <w:t>ǝ</w:t>
      </w:r>
    </w:p>
    <w:p w14:paraId="6FC2A742" w14:textId="16BF78E5" w:rsidR="005C4890" w:rsidRPr="005C4890" w:rsidRDefault="00395046" w:rsidP="00877FB8">
      <w:pPr>
        <w:pStyle w:val="Lista2"/>
      </w:pPr>
      <w:r>
        <w:rPr>
          <w:rFonts w:eastAsia="Arial"/>
        </w:rPr>
        <w:t>long</w:t>
      </w:r>
      <w:r w:rsidR="005C4890">
        <w:rPr>
          <w:rFonts w:eastAsia="Arial"/>
        </w:rPr>
        <w:t>,</w:t>
      </w:r>
      <w:r>
        <w:rPr>
          <w:rFonts w:eastAsia="Arial"/>
        </w:rPr>
        <w:t xml:space="preserve"> </w:t>
      </w:r>
      <w:r w:rsidRPr="007D6365">
        <w:rPr>
          <w:rStyle w:val="Foreign"/>
          <w:rFonts w:eastAsia="Arial"/>
        </w:rPr>
        <w:t xml:space="preserve">ə: </w:t>
      </w:r>
      <w:r w:rsidRPr="00A51E20">
        <w:rPr>
          <w:rFonts w:eastAsia="Arial"/>
        </w:rPr>
        <w:t>(with length-mark represented by a colon</w:t>
      </w:r>
      <w:r w:rsidR="005C4890" w:rsidRPr="00A51E20">
        <w:rPr>
          <w:rFonts w:eastAsia="Arial"/>
        </w:rPr>
        <w:t xml:space="preserve"> as per </w:t>
      </w:r>
      <w:r w:rsidR="0054117F" w:rsidRPr="00A51E20">
        <w:rPr>
          <w:rFonts w:eastAsia="Arial"/>
        </w:rPr>
        <w:t>§</w:t>
      </w:r>
      <w:r w:rsidR="00EC1916" w:rsidRPr="00A51E20">
        <w:rPr>
          <w:rFonts w:eastAsia="Arial"/>
        </w:rPr>
        <w:fldChar w:fldCharType="begin"/>
      </w:r>
      <w:r w:rsidR="00EC1916" w:rsidRPr="00A51E20">
        <w:rPr>
          <w:rFonts w:eastAsia="Arial"/>
        </w:rPr>
        <w:instrText xml:space="preserve"> REF _Ref15558434 \r \h </w:instrText>
      </w:r>
      <w:r w:rsidR="00EC1916" w:rsidRPr="00A51E20">
        <w:rPr>
          <w:rFonts w:eastAsia="Arial"/>
        </w:rPr>
      </w:r>
      <w:r w:rsidR="00EC1916" w:rsidRPr="00A51E20">
        <w:rPr>
          <w:rFonts w:eastAsia="Arial"/>
        </w:rPr>
        <w:fldChar w:fldCharType="separate"/>
      </w:r>
      <w:r w:rsidR="0046192A">
        <w:rPr>
          <w:rFonts w:eastAsia="Arial"/>
        </w:rPr>
        <w:t>3.3.6</w:t>
      </w:r>
      <w:r w:rsidR="00EC1916" w:rsidRPr="00A51E20">
        <w:rPr>
          <w:rFonts w:eastAsia="Arial"/>
        </w:rPr>
        <w:fldChar w:fldCharType="end"/>
      </w:r>
      <w:r w:rsidRPr="00A51E20">
        <w:rPr>
          <w:rFonts w:eastAsia="Arial"/>
        </w:rPr>
        <w:t>) in strict transliteration</w:t>
      </w:r>
    </w:p>
    <w:p w14:paraId="000000BC" w14:textId="2E1D91B6" w:rsidR="006F3A4A" w:rsidRPr="00455844" w:rsidRDefault="00395046" w:rsidP="005C4890">
      <w:pPr>
        <w:pStyle w:val="Lista3"/>
        <w:rPr>
          <w:ins w:id="129" w:author="Dániel Balogh" w:date="2020-11-02T08:57:00Z"/>
          <w:rPrChange w:id="130" w:author="Dániel Balogh" w:date="2020-11-02T08:57:00Z">
            <w:rPr>
              <w:ins w:id="131" w:author="Dániel Balogh" w:date="2020-11-02T08:57:00Z"/>
              <w:rFonts w:eastAsia="Arial"/>
            </w:rPr>
          </w:rPrChange>
        </w:rPr>
      </w:pPr>
      <w:r w:rsidRPr="007D6365">
        <w:rPr>
          <w:rStyle w:val="Foreign"/>
          <w:rFonts w:eastAsia="Arial"/>
        </w:rPr>
        <w:t>ə̄</w:t>
      </w:r>
      <w:r w:rsidRPr="00A51E20">
        <w:rPr>
          <w:rFonts w:eastAsia="Arial"/>
        </w:rPr>
        <w:t xml:space="preserve"> in loose transliteration</w:t>
      </w:r>
      <w:r w:rsidR="005C4890" w:rsidRPr="00A51E20">
        <w:rPr>
          <w:rFonts w:eastAsia="Arial"/>
        </w:rPr>
        <w:t xml:space="preserve"> (not available as a precomposed character</w:t>
      </w:r>
      <w:r w:rsidR="00777DD1">
        <w:rPr>
          <w:rFonts w:eastAsia="Arial"/>
        </w:rPr>
        <w:t>:</w:t>
      </w:r>
      <w:r w:rsidR="005C4890" w:rsidRPr="00A51E20">
        <w:rPr>
          <w:rFonts w:eastAsia="Arial"/>
        </w:rPr>
        <w:t xml:space="preserve"> </w:t>
      </w:r>
      <w:r w:rsidR="00777DD1">
        <w:rPr>
          <w:rFonts w:eastAsia="Arial"/>
        </w:rPr>
        <w:t xml:space="preserve">add </w:t>
      </w:r>
      <w:r w:rsidR="005C4890" w:rsidRPr="005C4890">
        <w:rPr>
          <w:rStyle w:val="Code"/>
        </w:rPr>
        <w:t>U+0304</w:t>
      </w:r>
      <w:r w:rsidR="005C4890">
        <w:t xml:space="preserve"> </w:t>
      </w:r>
      <w:r w:rsidR="005C4890" w:rsidRPr="005C4890">
        <w:t>Combining Macron</w:t>
      </w:r>
      <w:r w:rsidR="00777DD1">
        <w:t xml:space="preserve"> to the plain character</w:t>
      </w:r>
      <w:r w:rsidR="005C4890" w:rsidRPr="00A51E20">
        <w:rPr>
          <w:rFonts w:eastAsia="Arial"/>
        </w:rPr>
        <w:t>)</w:t>
      </w:r>
    </w:p>
    <w:p w14:paraId="3F6BC4DD" w14:textId="1EE83F56" w:rsidR="00455844" w:rsidRDefault="00455844">
      <w:pPr>
        <w:pStyle w:val="Lista2"/>
        <w:pPrChange w:id="132" w:author="Dániel Balogh" w:date="2020-11-02T08:57:00Z">
          <w:pPr>
            <w:pStyle w:val="Lista3"/>
          </w:pPr>
        </w:pPrChange>
      </w:pPr>
      <w:ins w:id="133" w:author="Dániel Balogh" w:date="2020-11-02T08:57:00Z">
        <w:r>
          <w:t>see §</w:t>
        </w:r>
        <w:r>
          <w:fldChar w:fldCharType="begin"/>
        </w:r>
        <w:r>
          <w:instrText xml:space="preserve"> REF _Ref17810731 \r \h </w:instrText>
        </w:r>
      </w:ins>
      <w:ins w:id="134" w:author="Dániel Balogh" w:date="2020-11-02T08:57:00Z">
        <w:r>
          <w:fldChar w:fldCharType="separate"/>
        </w:r>
        <w:r>
          <w:t>3.3.4</w:t>
        </w:r>
        <w:r>
          <w:fldChar w:fldCharType="end"/>
        </w:r>
        <w:r>
          <w:t xml:space="preserve"> about transliterating long </w:t>
        </w:r>
        <w:r>
          <w:rPr>
            <w:rStyle w:val="Foreign"/>
          </w:rPr>
          <w:t>pepet</w:t>
        </w:r>
        <w:r>
          <w:t xml:space="preserve"> written using an </w:t>
        </w:r>
        <w:r>
          <w:rPr>
            <w:rStyle w:val="Foreign"/>
          </w:rPr>
          <w:t>A</w:t>
        </w:r>
        <w:r>
          <w:t xml:space="preserve"> glyph as a vowel support</w:t>
        </w:r>
      </w:ins>
    </w:p>
    <w:p w14:paraId="000000BD" w14:textId="6344E41C" w:rsidR="006F3A4A" w:rsidRDefault="00395046" w:rsidP="00877FB8">
      <w:pPr>
        <w:pStyle w:val="Lista"/>
      </w:pPr>
      <w:r>
        <w:t xml:space="preserve">! </w:t>
      </w:r>
      <w:r w:rsidRPr="000605FE">
        <w:rPr>
          <w:b/>
          <w:bCs/>
        </w:rPr>
        <w:t xml:space="preserve">Khmer (and Mon-Burmese) </w:t>
      </w:r>
      <w:r w:rsidRPr="000605FE">
        <w:rPr>
          <w:rFonts w:eastAsia="Arial"/>
          <w:b/>
          <w:bCs/>
        </w:rPr>
        <w:t>glottal stop</w:t>
      </w:r>
      <w:r w:rsidRPr="00061C63">
        <w:rPr>
          <w:rFonts w:eastAsia="Arial"/>
        </w:rPr>
        <w:t xml:space="preserve"> </w:t>
      </w:r>
    </w:p>
    <w:p w14:paraId="000000BE" w14:textId="77777777" w:rsidR="006F3A4A" w:rsidRDefault="00395046" w:rsidP="00877FB8">
      <w:pPr>
        <w:pStyle w:val="Lista2"/>
      </w:pPr>
      <w:r w:rsidRPr="004E1D84">
        <w:rPr>
          <w:rStyle w:val="Foreign"/>
        </w:rPr>
        <w:t>q</w:t>
      </w:r>
      <w:r>
        <w:t xml:space="preserve"> (the Latin letter q)</w:t>
      </w:r>
    </w:p>
    <w:p w14:paraId="000000BF" w14:textId="37190E46" w:rsidR="006F3A4A" w:rsidRDefault="00395046" w:rsidP="00877FB8">
      <w:pPr>
        <w:pStyle w:val="Lista2"/>
      </w:pPr>
      <w:r>
        <w:t xml:space="preserve">see also </w:t>
      </w:r>
      <w:r w:rsidR="0054117F">
        <w:t>§</w:t>
      </w:r>
      <w:r w:rsidR="008A0B6C">
        <w:fldChar w:fldCharType="begin"/>
      </w:r>
      <w:r w:rsidR="008A0B6C">
        <w:instrText xml:space="preserve"> REF _Ref22208509 \r \h </w:instrText>
      </w:r>
      <w:r w:rsidR="008A0B6C">
        <w:fldChar w:fldCharType="separate"/>
      </w:r>
      <w:r w:rsidR="0046192A">
        <w:t>3.3.4</w:t>
      </w:r>
      <w:r w:rsidR="008A0B6C">
        <w:fldChar w:fldCharType="end"/>
      </w:r>
      <w:r w:rsidR="008A0B6C">
        <w:t xml:space="preserve"> </w:t>
      </w:r>
      <w:r>
        <w:t>about the representation of independent vowels</w:t>
      </w:r>
      <w:r w:rsidR="008A0B6C">
        <w:t xml:space="preserve"> involving this character component</w:t>
      </w:r>
    </w:p>
    <w:p w14:paraId="000000C0" w14:textId="496C2334" w:rsidR="006F3A4A" w:rsidRDefault="00395046" w:rsidP="00877FB8">
      <w:pPr>
        <w:pStyle w:val="Lista"/>
      </w:pPr>
      <w:r>
        <w:t xml:space="preserve">! </w:t>
      </w:r>
      <w:moveToRangeStart w:id="135" w:author="Dániel Balogh" w:date="2021-01-29T09:57:00Z" w:name="move62806656"/>
      <w:moveTo w:id="136" w:author="Dániel Balogh" w:date="2021-01-29T09:57:00Z">
        <w:r w:rsidR="00983601" w:rsidRPr="00983601">
          <w:rPr>
            <w:b/>
            <w:bCs/>
            <w:rPrChange w:id="137" w:author="Dániel Balogh" w:date="2021-01-29T09:57:00Z">
              <w:rPr/>
            </w:rPrChange>
          </w:rPr>
          <w:t xml:space="preserve">barred/dotted variant of </w:t>
        </w:r>
        <w:r w:rsidR="00983601" w:rsidRPr="00983601">
          <w:rPr>
            <w:rStyle w:val="Foreign"/>
            <w:b/>
            <w:bCs/>
            <w:rPrChange w:id="138" w:author="Dániel Balogh" w:date="2021-01-29T09:57:00Z">
              <w:rPr>
                <w:rStyle w:val="Foreign"/>
              </w:rPr>
            </w:rPrChange>
          </w:rPr>
          <w:t>b</w:t>
        </w:r>
      </w:moveTo>
      <w:moveToRangeEnd w:id="135"/>
      <w:ins w:id="139" w:author="Dániel Balogh" w:date="2021-01-29T09:57:00Z">
        <w:r w:rsidR="00983601" w:rsidRPr="000605FE">
          <w:rPr>
            <w:b/>
            <w:bCs/>
          </w:rPr>
          <w:t xml:space="preserve"> </w:t>
        </w:r>
      </w:ins>
      <w:del w:id="140" w:author="Dániel Balogh" w:date="2021-01-29T09:57:00Z">
        <w:r w:rsidRPr="000605FE" w:rsidDel="00983601">
          <w:rPr>
            <w:b/>
            <w:bCs/>
          </w:rPr>
          <w:delText>special signs for</w:delText>
        </w:r>
      </w:del>
      <w:ins w:id="141" w:author="Dániel Balogh" w:date="2021-01-29T09:57:00Z">
        <w:r w:rsidR="00983601">
          <w:rPr>
            <w:b/>
            <w:bCs/>
          </w:rPr>
          <w:t>in</w:t>
        </w:r>
      </w:ins>
      <w:r w:rsidRPr="000605FE">
        <w:rPr>
          <w:b/>
          <w:bCs/>
        </w:rPr>
        <w:t xml:space="preserve"> Mon and Pyu</w:t>
      </w:r>
      <w:r>
        <w:t>:</w:t>
      </w:r>
    </w:p>
    <w:p w14:paraId="000000C1" w14:textId="7ED0260E" w:rsidR="006F3A4A" w:rsidDel="00983601" w:rsidRDefault="00395046" w:rsidP="00EE1A12">
      <w:pPr>
        <w:pStyle w:val="Lista2"/>
        <w:rPr>
          <w:del w:id="142" w:author="Dániel Balogh" w:date="2021-01-29T09:57:00Z"/>
        </w:rPr>
      </w:pPr>
      <w:moveFromRangeStart w:id="143" w:author="Dániel Balogh" w:date="2021-01-29T09:57:00Z" w:name="move62806656"/>
      <w:moveFrom w:id="144" w:author="Dániel Balogh" w:date="2021-01-29T09:57:00Z">
        <w:r w:rsidDel="00983601">
          <w:t xml:space="preserve">barred/dotted variant of </w:t>
        </w:r>
        <w:r w:rsidRPr="004E1D84" w:rsidDel="00983601">
          <w:rPr>
            <w:rStyle w:val="Foreign"/>
          </w:rPr>
          <w:t>b</w:t>
        </w:r>
      </w:moveFrom>
      <w:moveFromRangeEnd w:id="143"/>
    </w:p>
    <w:p w14:paraId="000000C2" w14:textId="77777777" w:rsidR="006F3A4A" w:rsidRDefault="00395046">
      <w:pPr>
        <w:pStyle w:val="Lista2"/>
        <w:pPrChange w:id="145" w:author="Dániel Balogh" w:date="2021-01-29T09:57:00Z">
          <w:pPr>
            <w:pStyle w:val="Lista3"/>
          </w:pPr>
        </w:pPrChange>
      </w:pPr>
      <w:r w:rsidRPr="00270103">
        <w:rPr>
          <w:rStyle w:val="Foreign"/>
        </w:rPr>
        <w:t>ḅ</w:t>
      </w:r>
      <w:r>
        <w:t xml:space="preserve"> (</w:t>
      </w:r>
      <w:r w:rsidRPr="0048794B">
        <w:rPr>
          <w:rStyle w:val="Code"/>
        </w:rPr>
        <w:t>U+1E05</w:t>
      </w:r>
      <w:r>
        <w:t xml:space="preserve"> Latin Small Letter B with Dot Below)</w:t>
      </w:r>
    </w:p>
    <w:p w14:paraId="000000C3" w14:textId="698BC165" w:rsidR="006F3A4A" w:rsidRPr="00983601" w:rsidRDefault="00395046">
      <w:pPr>
        <w:pStyle w:val="Lista"/>
        <w:rPr>
          <w:b/>
          <w:bCs/>
          <w:rPrChange w:id="146" w:author="Dániel Balogh" w:date="2021-01-29T09:58:00Z">
            <w:rPr/>
          </w:rPrChange>
        </w:rPr>
        <w:pPrChange w:id="147" w:author="Dániel Balogh" w:date="2021-01-29T09:57:00Z">
          <w:pPr>
            <w:pStyle w:val="Lista2"/>
          </w:pPr>
        </w:pPrChange>
      </w:pPr>
      <w:r w:rsidRPr="00983601">
        <w:rPr>
          <w:rStyle w:val="Foreign"/>
          <w:b/>
          <w:bCs/>
          <w:rPrChange w:id="148" w:author="Dániel Balogh" w:date="2021-01-29T09:58:00Z">
            <w:rPr>
              <w:rStyle w:val="Foreign"/>
            </w:rPr>
          </w:rPrChange>
        </w:rPr>
        <w:t>akṣara</w:t>
      </w:r>
      <w:r w:rsidRPr="00983601">
        <w:rPr>
          <w:b/>
          <w:bCs/>
          <w:rPrChange w:id="149" w:author="Dániel Balogh" w:date="2021-01-29T09:58:00Z">
            <w:rPr/>
          </w:rPrChange>
        </w:rPr>
        <w:t>s with underdot</w:t>
      </w:r>
      <w:ins w:id="150" w:author="Dániel Balogh" w:date="2021-01-29T09:57:00Z">
        <w:r w:rsidR="00983601" w:rsidRPr="00983601">
          <w:rPr>
            <w:b/>
            <w:bCs/>
            <w:rPrChange w:id="151" w:author="Dániel Balogh" w:date="2021-01-29T09:58:00Z">
              <w:rPr/>
            </w:rPrChange>
          </w:rPr>
          <w:t xml:space="preserve"> </w:t>
        </w:r>
        <w:r w:rsidR="00983601" w:rsidRPr="00983601">
          <w:rPr>
            <w:b/>
            <w:bCs/>
          </w:rPr>
          <w:t>in Mon, Pyu and Burmese</w:t>
        </w:r>
      </w:ins>
    </w:p>
    <w:p w14:paraId="000000C4" w14:textId="31873ED9" w:rsidR="006F3A4A" w:rsidRDefault="00395046" w:rsidP="00877FB8">
      <w:pPr>
        <w:pStyle w:val="Lista3"/>
        <w:rPr>
          <w:ins w:id="152" w:author="Dániel Balogh" w:date="2021-01-29T09:58:00Z"/>
        </w:rPr>
      </w:pPr>
      <w:r w:rsidRPr="00270103">
        <w:rPr>
          <w:rStyle w:val="Foreign"/>
        </w:rPr>
        <w:t>ṃ</w:t>
      </w:r>
      <w:r>
        <w:t xml:space="preserve"> (</w:t>
      </w:r>
      <w:r w:rsidRPr="0048794B">
        <w:rPr>
          <w:rStyle w:val="Code"/>
        </w:rPr>
        <w:t>U+1E43</w:t>
      </w:r>
      <w:r>
        <w:t xml:space="preserve"> Latin Small Letter M with Dot Below)</w:t>
      </w:r>
    </w:p>
    <w:p w14:paraId="2C82C7AD" w14:textId="60377C41" w:rsidR="00983601" w:rsidRPr="00983601" w:rsidRDefault="00983601" w:rsidP="00983601">
      <w:pPr>
        <w:pStyle w:val="Lista"/>
        <w:rPr>
          <w:ins w:id="153" w:author="Dániel Balogh" w:date="2021-01-29T09:58:00Z"/>
          <w:b/>
          <w:bCs/>
          <w:rPrChange w:id="154" w:author="Dániel Balogh" w:date="2021-01-29T09:58:00Z">
            <w:rPr>
              <w:ins w:id="155" w:author="Dániel Balogh" w:date="2021-01-29T09:58:00Z"/>
              <w:i/>
              <w:iCs/>
            </w:rPr>
          </w:rPrChange>
        </w:rPr>
      </w:pPr>
      <w:proofErr w:type="spellStart"/>
      <w:ins w:id="156" w:author="Dániel Balogh" w:date="2021-01-29T09:58:00Z">
        <w:r w:rsidRPr="00983601">
          <w:rPr>
            <w:b/>
            <w:bCs/>
            <w:i/>
            <w:iCs/>
            <w:rPrChange w:id="157" w:author="Dániel Balogh" w:date="2021-01-29T09:58:00Z">
              <w:rPr>
                <w:i/>
                <w:iCs/>
              </w:rPr>
            </w:rPrChange>
          </w:rPr>
          <w:t>akṣaras</w:t>
        </w:r>
        <w:proofErr w:type="spellEnd"/>
        <w:r>
          <w:rPr>
            <w:b/>
            <w:bCs/>
            <w:i/>
            <w:iCs/>
          </w:rPr>
          <w:t xml:space="preserve"> with abbreviation markers in Burmese</w:t>
        </w:r>
      </w:ins>
    </w:p>
    <w:p w14:paraId="4BA6BB0E" w14:textId="1F644E47" w:rsidR="00983601" w:rsidRDefault="00983601" w:rsidP="00983601">
      <w:pPr>
        <w:pStyle w:val="Lista2"/>
        <w:rPr>
          <w:ins w:id="158" w:author="Dániel Balogh" w:date="2021-01-29T10:02:00Z"/>
        </w:rPr>
      </w:pPr>
      <w:ins w:id="159" w:author="Dániel Balogh" w:date="2021-01-29T09:58:00Z">
        <w:r>
          <w:t>use an asterisk to represent the abbreviation marker, e.g.</w:t>
        </w:r>
      </w:ins>
      <w:ins w:id="160" w:author="Dániel Balogh" w:date="2021-01-29T09:59:00Z">
        <w:r>
          <w:t xml:space="preserve"> </w:t>
        </w:r>
        <w:r w:rsidRPr="00983601">
          <w:rPr>
            <w:rStyle w:val="Foreign"/>
            <w:rPrChange w:id="161" w:author="Dániel Balogh" w:date="2021-01-29T09:59:00Z">
              <w:rPr/>
            </w:rPrChange>
          </w:rPr>
          <w:t>n*</w:t>
        </w:r>
      </w:ins>
      <w:ins w:id="162" w:author="Dániel Balogh" w:date="2021-01-29T09:58:00Z">
        <w:r>
          <w:t xml:space="preserve"> </w:t>
        </w:r>
      </w:ins>
      <w:ins w:id="163" w:author="Dániel Balogh" w:date="2021-01-29T09:59:00Z">
        <w:r>
          <w:t xml:space="preserve">to transliterate </w:t>
        </w:r>
        <w:r w:rsidRPr="00983601">
          <w:rPr>
            <w:rStyle w:val="ForeignBurmeseScript"/>
            <w:rFonts w:hint="cs"/>
            <w:cs/>
            <w:rPrChange w:id="164" w:author="Dániel Balogh" w:date="2021-01-29T10:00:00Z">
              <w:rPr>
                <w:rFonts w:cs="Myanmar Text" w:hint="cs"/>
                <w:cs/>
                <w:lang w:bidi="my-MM"/>
              </w:rPr>
            </w:rPrChange>
          </w:rPr>
          <w:t>၌</w:t>
        </w:r>
        <w:r w:rsidRPr="00983601">
          <w:t xml:space="preserve"> </w:t>
        </w:r>
      </w:ins>
    </w:p>
    <w:p w14:paraId="661BB5F5" w14:textId="37E13E46" w:rsidR="00D70AFB" w:rsidRPr="00D70AFB" w:rsidRDefault="00D70AFB">
      <w:pPr>
        <w:pStyle w:val="Lista2"/>
        <w:pPrChange w:id="165" w:author="Dániel Balogh" w:date="2021-01-29T09:58:00Z">
          <w:pPr>
            <w:pStyle w:val="Lista3"/>
          </w:pPr>
        </w:pPrChange>
      </w:pPr>
      <w:ins w:id="166" w:author="Dániel Balogh" w:date="2021-01-29T10:02:00Z">
        <w:r>
          <w:t xml:space="preserve">note that if </w:t>
        </w:r>
      </w:ins>
      <w:ins w:id="167" w:author="Dániel Balogh" w:date="2021-01-29T10:03:00Z">
        <w:r>
          <w:t>you use an asterisk for this purpose, then you must not use asterisks as shorthand for a zero vowel marker (</w:t>
        </w:r>
      </w:ins>
      <w:ins w:id="168" w:author="Dániel Balogh" w:date="2021-01-29T10:05:00Z">
        <w:r>
          <w:t>§</w:t>
        </w:r>
        <w:r>
          <w:fldChar w:fldCharType="begin"/>
        </w:r>
        <w:r>
          <w:instrText xml:space="preserve"> REF _Ref17800758 \r \h </w:instrText>
        </w:r>
      </w:ins>
      <w:r>
        <w:fldChar w:fldCharType="separate"/>
      </w:r>
      <w:ins w:id="169" w:author="Dániel Balogh" w:date="2021-01-29T10:05:00Z">
        <w:r>
          <w:t>3.3.2</w:t>
        </w:r>
        <w:r>
          <w:fldChar w:fldCharType="end"/>
        </w:r>
        <w:r>
          <w:t>)</w:t>
        </w:r>
      </w:ins>
    </w:p>
    <w:p w14:paraId="000000C5" w14:textId="6639254B" w:rsidR="006F3A4A" w:rsidRPr="002E3853" w:rsidRDefault="00395046" w:rsidP="00AF2BAB">
      <w:pPr>
        <w:pStyle w:val="Cmsor2"/>
        <w:numPr>
          <w:ilvl w:val="1"/>
          <w:numId w:val="16"/>
        </w:numPr>
      </w:pPr>
      <w:bookmarkStart w:id="170" w:name="_w9lp3wb1umde" w:colFirst="0" w:colLast="0"/>
      <w:bookmarkStart w:id="171" w:name="_Ref17290022"/>
      <w:bookmarkStart w:id="172" w:name="_Toc17811429"/>
      <w:bookmarkStart w:id="173" w:name="_Toc17811484"/>
      <w:bookmarkStart w:id="174" w:name="_Toc44587474"/>
      <w:bookmarkEnd w:id="170"/>
      <w:r w:rsidRPr="002E3853">
        <w:t xml:space="preserve">Long and </w:t>
      </w:r>
      <w:r w:rsidR="008969B5" w:rsidRPr="002E3853">
        <w:t xml:space="preserve">Short </w:t>
      </w:r>
      <w:r w:rsidRPr="002E3853">
        <w:rPr>
          <w:rFonts w:eastAsia="Gentium"/>
        </w:rPr>
        <w:t>e and o</w:t>
      </w:r>
      <w:bookmarkEnd w:id="171"/>
      <w:bookmarkEnd w:id="172"/>
      <w:bookmarkEnd w:id="173"/>
      <w:bookmarkEnd w:id="174"/>
    </w:p>
    <w:p w14:paraId="000000C6" w14:textId="77777777" w:rsidR="006F3A4A" w:rsidRDefault="00395046" w:rsidP="00877FB8">
      <w:pPr>
        <w:pStyle w:val="Lista"/>
      </w:pPr>
      <w:r>
        <w:t xml:space="preserve">when transliterating a language that does not make a distinction between long and short </w:t>
      </w:r>
      <w:r w:rsidRPr="00061C63">
        <w:rPr>
          <w:rStyle w:val="Foreign"/>
        </w:rPr>
        <w:t>e</w:t>
      </w:r>
      <w:r>
        <w:t xml:space="preserve"> and </w:t>
      </w:r>
      <w:r w:rsidRPr="00061C63">
        <w:rPr>
          <w:rStyle w:val="Foreign"/>
        </w:rPr>
        <w:t>o</w:t>
      </w:r>
      <w:r>
        <w:t>, use these Latin characters without a macron</w:t>
      </w:r>
    </w:p>
    <w:p w14:paraId="000000C7" w14:textId="77777777" w:rsidR="006F3A4A" w:rsidRDefault="00395046" w:rsidP="00877FB8">
      <w:pPr>
        <w:pStyle w:val="Lista2"/>
      </w:pPr>
      <w:r>
        <w:t xml:space="preserve">this corresponds to Option 9.1 of the ISO15919 standard, applicable to languages that do not make a distinction between the phonemes </w:t>
      </w:r>
      <w:r w:rsidRPr="004E1D84">
        <w:rPr>
          <w:rStyle w:val="Foreign"/>
        </w:rPr>
        <w:t>e/ē</w:t>
      </w:r>
      <w:r>
        <w:t xml:space="preserve"> and </w:t>
      </w:r>
      <w:r w:rsidRPr="004E1D84">
        <w:rPr>
          <w:rStyle w:val="Foreign"/>
        </w:rPr>
        <w:t>o/ō</w:t>
      </w:r>
    </w:p>
    <w:p w14:paraId="000000C8" w14:textId="46776D6F" w:rsidR="006F3A4A" w:rsidRPr="00061C63" w:rsidRDefault="00395046" w:rsidP="00877FB8">
      <w:pPr>
        <w:pStyle w:val="Lista"/>
        <w:rPr>
          <w:rFonts w:eastAsia="Arial"/>
        </w:rPr>
      </w:pPr>
      <w:r>
        <w:t xml:space="preserve">however, for Dravidian </w:t>
      </w:r>
      <w:r w:rsidRPr="00061C63">
        <w:rPr>
          <w:b/>
          <w:bCs/>
        </w:rPr>
        <w:t xml:space="preserve">languages that distinguish long and short </w:t>
      </w:r>
      <w:r w:rsidRPr="00061C63">
        <w:rPr>
          <w:rStyle w:val="Foreign"/>
          <w:b/>
          <w:bCs/>
        </w:rPr>
        <w:t>e</w:t>
      </w:r>
      <w:r w:rsidRPr="00061C63">
        <w:rPr>
          <w:b/>
          <w:bCs/>
        </w:rPr>
        <w:t xml:space="preserve"> and </w:t>
      </w:r>
      <w:r w:rsidRPr="00061C63">
        <w:rPr>
          <w:rStyle w:val="Foreign"/>
          <w:b/>
          <w:bCs/>
        </w:rPr>
        <w:t>o</w:t>
      </w:r>
      <w:r>
        <w:t xml:space="preserve">, you </w:t>
      </w:r>
      <w:r w:rsidR="005C4890">
        <w:t xml:space="preserve">have the option to </w:t>
      </w:r>
      <w:r w:rsidR="000F1DBB">
        <w:t xml:space="preserve">record </w:t>
      </w:r>
      <w:r>
        <w:t>that distinction even if it is not present in the script you are working with</w:t>
      </w:r>
    </w:p>
    <w:p w14:paraId="000000C9" w14:textId="34935354" w:rsidR="006F3A4A" w:rsidRDefault="00395046" w:rsidP="00877FB8">
      <w:pPr>
        <w:pStyle w:val="Lista2"/>
      </w:pPr>
      <w:r>
        <w:t xml:space="preserve">in this case, transcribe long vowels as </w:t>
      </w:r>
      <w:r w:rsidRPr="004E1D84">
        <w:rPr>
          <w:rStyle w:val="Foreign"/>
        </w:rPr>
        <w:t>ē/ō</w:t>
      </w:r>
      <w:r w:rsidR="000F1DBB">
        <w:t xml:space="preserve"> even in strict transliteration</w:t>
      </w:r>
    </w:p>
    <w:p w14:paraId="000000CA" w14:textId="1F87AE67" w:rsidR="006F3A4A" w:rsidRPr="00270103" w:rsidRDefault="006C73EF" w:rsidP="00877FB8">
      <w:pPr>
        <w:pStyle w:val="Lista2"/>
        <w:rPr>
          <w:rFonts w:eastAsia="Arial"/>
        </w:rPr>
      </w:pPr>
      <w:r>
        <w:t xml:space="preserve">these characters will be treated as shorthand, subsequently to be </w:t>
      </w:r>
      <w:r w:rsidR="00F1306D">
        <w:t xml:space="preserve">automatically </w:t>
      </w:r>
      <w:r>
        <w:t>expanded with XML markup</w:t>
      </w:r>
      <w:r w:rsidR="00395046">
        <w:t xml:space="preserve"> signifying that </w:t>
      </w:r>
      <w:r w:rsidR="00395046" w:rsidRPr="004E1D84">
        <w:rPr>
          <w:rStyle w:val="Foreign"/>
        </w:rPr>
        <w:t>e</w:t>
      </w:r>
      <w:r w:rsidR="00395046">
        <w:t xml:space="preserve"> or </w:t>
      </w:r>
      <w:r w:rsidR="00395046" w:rsidRPr="004E1D84">
        <w:rPr>
          <w:rStyle w:val="Foreign"/>
        </w:rPr>
        <w:t>o</w:t>
      </w:r>
      <w:r w:rsidR="00395046">
        <w:t xml:space="preserve"> was in fact inscribed, but the spelling has been normalised by the editor</w:t>
      </w:r>
    </w:p>
    <w:p w14:paraId="000000CB" w14:textId="376380FA" w:rsidR="006F3A4A" w:rsidRDefault="00395046" w:rsidP="00877FB8">
      <w:pPr>
        <w:pStyle w:val="Lista3"/>
      </w:pPr>
      <w:r>
        <w:t>that is to say, the palaeographically primary generic vowel marker, e.g. that in</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ke</w:t>
      </w:r>
      <w:r>
        <w:t xml:space="preserve">, </w:t>
      </w:r>
      <w:r w:rsidR="00200C63" w:rsidRPr="00E22E27">
        <w:rPr>
          <w:rStyle w:val="ForeignTamilScript"/>
          <w:rFonts w:hint="cs"/>
          <w:cs/>
        </w:rPr>
        <w:t>கொ</w:t>
      </w:r>
      <w:r w:rsidR="00F1306D">
        <w:rPr>
          <w:lang w:bidi="ta-IN"/>
        </w:rPr>
        <w:t xml:space="preserve"> </w:t>
      </w:r>
      <w:r w:rsidR="00F1306D">
        <w:rPr>
          <w:rStyle w:val="Foreign"/>
        </w:rPr>
        <w:t>ko</w:t>
      </w:r>
      <w:r>
        <w:t>, may represent either a short or a long vowel; when it represents a long vowel, this will be shown as an editorial normalisation, e.g. to</w:t>
      </w:r>
      <w:r w:rsidR="00200C63" w:rsidRPr="00E22E27">
        <w:rPr>
          <w:rStyle w:val="ForeignTamilScript"/>
          <w:rFonts w:hint="cs"/>
          <w:cs/>
        </w:rPr>
        <w:t xml:space="preserve"> கே</w:t>
      </w:r>
      <w:r w:rsidR="00F1306D">
        <w:rPr>
          <w:lang w:bidi="ta-IN"/>
        </w:rPr>
        <w:t xml:space="preserve"> </w:t>
      </w:r>
      <w:r w:rsidR="00F1306D">
        <w:rPr>
          <w:rStyle w:val="Foreign"/>
        </w:rPr>
        <w:t>kē</w:t>
      </w:r>
      <w:r>
        <w:t>,</w:t>
      </w:r>
      <w:r w:rsidR="00200C63" w:rsidRPr="00200C63">
        <w:rPr>
          <w:rFonts w:hint="cs"/>
          <w:cs/>
          <w:lang w:bidi="ta-IN"/>
        </w:rPr>
        <w:t xml:space="preserve"> </w:t>
      </w:r>
      <w:r w:rsidR="00200C63" w:rsidRPr="00E22E27">
        <w:rPr>
          <w:rStyle w:val="ForeignTamilScript"/>
          <w:rFonts w:hint="cs"/>
          <w:cs/>
        </w:rPr>
        <w:t>கோ</w:t>
      </w:r>
      <w:r w:rsidR="00F1306D">
        <w:rPr>
          <w:lang w:bidi="ta-IN"/>
        </w:rPr>
        <w:t xml:space="preserve"> </w:t>
      </w:r>
      <w:r w:rsidR="00F1306D">
        <w:rPr>
          <w:rStyle w:val="Foreign"/>
        </w:rPr>
        <w:t>kō</w:t>
      </w:r>
    </w:p>
    <w:p w14:paraId="000000CC" w14:textId="77777777" w:rsidR="006F3A4A" w:rsidRPr="00270103" w:rsidRDefault="00395046" w:rsidP="00877FB8">
      <w:pPr>
        <w:pStyle w:val="Lista2"/>
        <w:rPr>
          <w:rFonts w:eastAsia="Arial"/>
        </w:rPr>
      </w:pPr>
      <w:r>
        <w:t xml:space="preserve">should your inscription (or manuscript) explicitly distinguish between short and long </w:t>
      </w:r>
      <w:r w:rsidRPr="004E1D84">
        <w:rPr>
          <w:rStyle w:val="Foreign"/>
        </w:rPr>
        <w:t>e/o</w:t>
      </w:r>
      <w:r>
        <w:t>, please contact us to devise a solution for handling this</w:t>
      </w:r>
    </w:p>
    <w:p w14:paraId="000000CD" w14:textId="77777777" w:rsidR="006F3A4A" w:rsidRDefault="00395046" w:rsidP="00AF2BAB">
      <w:pPr>
        <w:pStyle w:val="Cmsor2"/>
        <w:numPr>
          <w:ilvl w:val="1"/>
          <w:numId w:val="16"/>
        </w:numPr>
      </w:pPr>
      <w:bookmarkStart w:id="175" w:name="_h0qofzr3l3f2" w:colFirst="0" w:colLast="0"/>
      <w:bookmarkStart w:id="176" w:name="_Toc17811430"/>
      <w:bookmarkStart w:id="177" w:name="_Toc17811485"/>
      <w:bookmarkStart w:id="178" w:name="_Toc44587475"/>
      <w:bookmarkEnd w:id="175"/>
      <w:r>
        <w:t>Special Glyph Forms and Compositions</w:t>
      </w:r>
      <w:bookmarkEnd w:id="176"/>
      <w:bookmarkEnd w:id="177"/>
      <w:bookmarkEnd w:id="178"/>
    </w:p>
    <w:p w14:paraId="000000CE" w14:textId="77777777" w:rsidR="006F3A4A" w:rsidRDefault="00395046" w:rsidP="00877FB8">
      <w:pPr>
        <w:pStyle w:val="Lista"/>
      </w:pPr>
      <w:r>
        <w:t>ideally, transliteration would not be concerned with what allograph is used in a particular instance to represent a particular grapheme</w:t>
      </w:r>
    </w:p>
    <w:p w14:paraId="000000CF" w14:textId="3E7A614A" w:rsidR="006F3A4A" w:rsidRDefault="00395046" w:rsidP="00877FB8">
      <w:pPr>
        <w:pStyle w:val="Lista2"/>
      </w:pPr>
      <w:r>
        <w:t xml:space="preserve">however, we find that </w:t>
      </w:r>
      <w:r w:rsidR="008969B5">
        <w:t xml:space="preserve">it may be important </w:t>
      </w:r>
      <w:r>
        <w:t xml:space="preserve">for our research interests </w:t>
      </w:r>
      <w:r w:rsidR="008969B5">
        <w:t xml:space="preserve">to preserve in the transliterated text </w:t>
      </w:r>
      <w:r>
        <w:t xml:space="preserve">some alternative ways of representing the same character or character combination </w:t>
      </w:r>
    </w:p>
    <w:p w14:paraId="61EB9368" w14:textId="74576E55" w:rsidR="005F4CCD" w:rsidRDefault="00395046" w:rsidP="007B48C2">
      <w:pPr>
        <w:pStyle w:val="Lista"/>
      </w:pPr>
      <w:r>
        <w:t xml:space="preserve">for this reason, in strict transliteration we shall </w:t>
      </w:r>
      <w:r w:rsidR="005F4CCD">
        <w:t xml:space="preserve">employ some mandatory </w:t>
      </w:r>
      <w:r>
        <w:t xml:space="preserve">distinctions set out </w:t>
      </w:r>
      <w:r w:rsidR="00795CDF">
        <w:t>in the following subsections</w:t>
      </w:r>
    </w:p>
    <w:p w14:paraId="5930AF09" w14:textId="0B336D23" w:rsidR="007B48C2" w:rsidRDefault="007B48C2" w:rsidP="007B48C2">
      <w:pPr>
        <w:pStyle w:val="Lista"/>
      </w:pPr>
      <w:r>
        <w:t>certain further distinctions set out in the following subsections may be optionally made using markup or a shorthand notation that will be auto-converted to markup</w:t>
      </w:r>
    </w:p>
    <w:p w14:paraId="000000D2" w14:textId="6339BD60" w:rsidR="006F3A4A" w:rsidRDefault="00395046" w:rsidP="008764EC">
      <w:pPr>
        <w:pStyle w:val="Lista"/>
        <w:rPr>
          <w:ins w:id="179" w:author="Dániel Balogh" w:date="2020-08-21T16:35:00Z"/>
        </w:rPr>
      </w:pPr>
      <w:r>
        <w:t>other potentially interesting allographs</w:t>
      </w:r>
      <w:r w:rsidR="009474C4">
        <w:t xml:space="preserve"> – </w:t>
      </w:r>
      <w:r>
        <w:t xml:space="preserve">for instance the use of two alternative glyphs within the same inscription for the same simplex character, </w:t>
      </w:r>
      <w:r w:rsidR="009474C4">
        <w:t xml:space="preserve">or different ways in which a vowel marker is attached to a consonant – </w:t>
      </w:r>
      <w:r>
        <w:t xml:space="preserve">will need to be described </w:t>
      </w:r>
      <w:r w:rsidR="00E35C7A">
        <w:t>in your metadata</w:t>
      </w:r>
      <w:r>
        <w:t xml:space="preserve">, and will not be </w:t>
      </w:r>
      <w:r w:rsidR="008969B5">
        <w:t xml:space="preserve">directly </w:t>
      </w:r>
      <w:r>
        <w:t>represented in the transliteration or the markup</w:t>
      </w:r>
      <w:r w:rsidR="008764EC">
        <w:rPr>
          <w:rStyle w:val="Lbjegyzet-hivatkozs"/>
        </w:rPr>
        <w:footnoteReference w:id="8"/>
      </w:r>
    </w:p>
    <w:p w14:paraId="3922F6E0" w14:textId="1C6BB926" w:rsidR="00EA1027" w:rsidRDefault="00EA1027" w:rsidP="008764EC">
      <w:pPr>
        <w:pStyle w:val="Lista"/>
      </w:pPr>
      <w:ins w:id="180" w:author="Dániel Balogh" w:date="2020-08-21T16:35:00Z">
        <w:r>
          <w:lastRenderedPageBreak/>
          <w:t xml:space="preserve">TODO: perhaps in this section, add instructions on C and V or another solution for partially extant </w:t>
        </w:r>
        <w:proofErr w:type="spellStart"/>
        <w:r>
          <w:t>akṣaras</w:t>
        </w:r>
      </w:ins>
      <w:proofErr w:type="spellEnd"/>
    </w:p>
    <w:p w14:paraId="000000D3" w14:textId="76BF8AF0" w:rsidR="006F3A4A" w:rsidRDefault="00395046" w:rsidP="00AF2BAB">
      <w:pPr>
        <w:pStyle w:val="Cmsor3"/>
        <w:numPr>
          <w:ilvl w:val="2"/>
          <w:numId w:val="16"/>
        </w:numPr>
      </w:pPr>
      <w:bookmarkStart w:id="181" w:name="_y9z6zgvtcr89" w:colFirst="0" w:colLast="0"/>
      <w:bookmarkStart w:id="182" w:name="_Ref15558357"/>
      <w:bookmarkStart w:id="183" w:name="_Toc17811431"/>
      <w:bookmarkStart w:id="184" w:name="_Toc17811486"/>
      <w:bookmarkStart w:id="185" w:name="_Toc44587476"/>
      <w:bookmarkEnd w:id="181"/>
      <w:r>
        <w:t xml:space="preserve">Final consonants </w:t>
      </w:r>
      <w:bookmarkEnd w:id="182"/>
      <w:r w:rsidR="000C3F1F">
        <w:t>as special</w:t>
      </w:r>
      <w:r w:rsidR="00C66106">
        <w:t xml:space="preserve"> simplex characters</w:t>
      </w:r>
      <w:bookmarkEnd w:id="183"/>
      <w:bookmarkEnd w:id="184"/>
      <w:bookmarkEnd w:id="185"/>
    </w:p>
    <w:p w14:paraId="52BCB385" w14:textId="2C3FE45D" w:rsidR="006B3C8A" w:rsidRDefault="00395046" w:rsidP="00C748CB">
      <w:pPr>
        <w:pStyle w:val="Lista"/>
      </w:pPr>
      <w:r w:rsidRPr="00087C8B">
        <w:t xml:space="preserve">special </w:t>
      </w:r>
      <w:r w:rsidR="00C66106" w:rsidRPr="00087C8B">
        <w:t>character</w:t>
      </w:r>
      <w:r w:rsidR="002706C5" w:rsidRPr="00087C8B">
        <w:t xml:space="preserve"> form</w:t>
      </w:r>
      <w:r w:rsidR="00C66106" w:rsidRPr="00087C8B">
        <w:t>s</w:t>
      </w:r>
      <w:r w:rsidRPr="00087C8B">
        <w:t xml:space="preserve"> </w:t>
      </w:r>
      <w:r w:rsidR="00087C8B" w:rsidRPr="00087C8B">
        <w:t>representing</w:t>
      </w:r>
      <w:r w:rsidR="00087C8B">
        <w:t xml:space="preserve"> consonants without a vowel </w:t>
      </w:r>
      <w:r>
        <w:t xml:space="preserve">(called </w:t>
      </w:r>
      <w:r w:rsidRPr="00061C63">
        <w:rPr>
          <w:rStyle w:val="Foreign"/>
        </w:rPr>
        <w:t>halanta</w:t>
      </w:r>
      <w:r>
        <w:t xml:space="preserve"> consonants in Sanskrit)</w:t>
      </w:r>
      <w:r w:rsidR="00087C8B">
        <w:t xml:space="preserve"> </w:t>
      </w:r>
      <w:r w:rsidR="006B3C8A">
        <w:t xml:space="preserve">are typically a miniature and/or subscript rendering of a simplex consonant </w:t>
      </w:r>
      <w:r w:rsidR="006B3C8A" w:rsidRPr="004E1D84">
        <w:rPr>
          <w:rStyle w:val="Foreign"/>
        </w:rPr>
        <w:t>akṣara</w:t>
      </w:r>
    </w:p>
    <w:p w14:paraId="3BC1F055" w14:textId="0DE467EE" w:rsidR="002054AE" w:rsidRDefault="006B3C8A" w:rsidP="006B3C8A">
      <w:pPr>
        <w:pStyle w:val="Lista"/>
      </w:pPr>
      <w:r>
        <w:t xml:space="preserve">such special final forms </w:t>
      </w:r>
      <w:r w:rsidR="00087C8B">
        <w:t>shall be</w:t>
      </w:r>
      <w:r w:rsidR="005F4CCD">
        <w:t xml:space="preserve"> mandatorily</w:t>
      </w:r>
      <w:r w:rsidR="00087C8B">
        <w:t xml:space="preserve"> transliterated </w:t>
      </w:r>
      <w:r>
        <w:t xml:space="preserve">as a </w:t>
      </w:r>
      <w:r w:rsidR="00087C8B">
        <w:t>corresponding</w:t>
      </w:r>
      <w:r w:rsidR="002054AE">
        <w:t xml:space="preserve"> uppercase Latin consonant, e.g. </w:t>
      </w:r>
      <w:r w:rsidR="002054AE">
        <w:rPr>
          <w:rStyle w:val="Foreign"/>
        </w:rPr>
        <w:t>T</w:t>
      </w:r>
    </w:p>
    <w:p w14:paraId="66F70BFE" w14:textId="1E0D7B46" w:rsidR="002054AE" w:rsidRDefault="002054AE" w:rsidP="00087C8B">
      <w:pPr>
        <w:pStyle w:val="Lista"/>
      </w:pPr>
      <w:r>
        <w:t xml:space="preserve">the criterion by which to distinguish </w:t>
      </w:r>
      <w:r w:rsidR="006B3C8A">
        <w:t>special final forms</w:t>
      </w:r>
      <w:r w:rsidR="00087C8B">
        <w:t xml:space="preserve"> from complex characters involving a zero vowel marker (§</w:t>
      </w:r>
      <w:r w:rsidR="00087C8B">
        <w:fldChar w:fldCharType="begin"/>
      </w:r>
      <w:r w:rsidR="00087C8B">
        <w:instrText xml:space="preserve"> REF _Ref17800758 \r \h </w:instrText>
      </w:r>
      <w:r w:rsidR="00087C8B">
        <w:fldChar w:fldCharType="separate"/>
      </w:r>
      <w:r w:rsidR="0046192A">
        <w:t>3.3.2</w:t>
      </w:r>
      <w:r w:rsidR="00087C8B">
        <w:fldChar w:fldCharType="end"/>
      </w:r>
      <w:r w:rsidR="00087C8B">
        <w:t>)</w:t>
      </w:r>
      <w:r>
        <w:t xml:space="preserve"> is the use of a glyph </w:t>
      </w:r>
      <w:r w:rsidR="006B3C8A">
        <w:t xml:space="preserve">distinct (in size, shape </w:t>
      </w:r>
      <w:r w:rsidR="00485BE6">
        <w:t>and/</w:t>
      </w:r>
      <w:r w:rsidR="006B3C8A">
        <w:t xml:space="preserve">or </w:t>
      </w:r>
      <w:r w:rsidR="00485BE6">
        <w:t>position relative to the baseline</w:t>
      </w:r>
      <w:r w:rsidR="006B3C8A">
        <w:t>) from</w:t>
      </w:r>
      <w:r>
        <w:t xml:space="preserve"> the regular simplex character employed for that consonant with an inherent </w:t>
      </w:r>
      <w:r>
        <w:rPr>
          <w:rStyle w:val="Foreign"/>
        </w:rPr>
        <w:t>a</w:t>
      </w:r>
    </w:p>
    <w:p w14:paraId="0685141B" w14:textId="05A2AE36" w:rsidR="002706C5" w:rsidRDefault="002054AE" w:rsidP="00DE7543">
      <w:pPr>
        <w:pStyle w:val="Lista2"/>
      </w:pPr>
      <w:r>
        <w:t xml:space="preserve">if this criterion is met, then the character in question should be transliterated with an uppercase consonant even if the special form includes a </w:t>
      </w:r>
      <w:r w:rsidR="002706C5">
        <w:t xml:space="preserve">component that may be perceived as </w:t>
      </w:r>
      <w:r>
        <w:t xml:space="preserve">a </w:t>
      </w:r>
      <w:r w:rsidR="002706C5">
        <w:t>zero vowel marker</w:t>
      </w:r>
      <w:r>
        <w:t xml:space="preserve">, </w:t>
      </w:r>
      <w:r w:rsidR="00A06AE9">
        <w:t>including in particular the</w:t>
      </w:r>
      <w:r w:rsidR="002706C5">
        <w:t xml:space="preserve"> horizontal dash above </w:t>
      </w:r>
      <w:r>
        <w:t xml:space="preserve">a </w:t>
      </w:r>
      <w:r w:rsidR="002706C5">
        <w:t>miniature consonant sign</w:t>
      </w:r>
      <w:r>
        <w:t xml:space="preserve"> in Indian inscription</w:t>
      </w:r>
      <w:r w:rsidR="00A06AE9">
        <w:t>s</w:t>
      </w:r>
      <w:r>
        <w:t>, which may be viewed as a proto-</w:t>
      </w:r>
      <w:proofErr w:type="spellStart"/>
      <w:r w:rsidRPr="00270103">
        <w:rPr>
          <w:rStyle w:val="Foreign"/>
        </w:rPr>
        <w:t>virāma</w:t>
      </w:r>
      <w:proofErr w:type="spellEnd"/>
      <w:r>
        <w:t xml:space="preserve">, but which we treat as part of the special consonant form, not as an explicit </w:t>
      </w:r>
      <w:r w:rsidR="00C7308E">
        <w:t xml:space="preserve">zero </w:t>
      </w:r>
      <w:r>
        <w:t xml:space="preserve">vowel </w:t>
      </w:r>
      <w:r w:rsidR="00C7308E">
        <w:t>marker</w:t>
      </w:r>
    </w:p>
    <w:p w14:paraId="22FA5F42" w14:textId="24F366AD" w:rsidR="000C3F1F" w:rsidRDefault="000C3F1F" w:rsidP="000C3F1F">
      <w:pPr>
        <w:pStyle w:val="Cmsor3"/>
        <w:numPr>
          <w:ilvl w:val="2"/>
          <w:numId w:val="16"/>
        </w:numPr>
      </w:pPr>
      <w:bookmarkStart w:id="186" w:name="_Ref17800758"/>
      <w:bookmarkStart w:id="187" w:name="_Toc17811432"/>
      <w:bookmarkStart w:id="188" w:name="_Toc17811487"/>
      <w:bookmarkStart w:id="189" w:name="_Toc44587477"/>
      <w:r>
        <w:t xml:space="preserve">Final consonants as complex characters </w:t>
      </w:r>
      <w:r w:rsidR="00087C8B">
        <w:t>involving</w:t>
      </w:r>
      <w:r>
        <w:t xml:space="preserve"> a zero vowel marker</w:t>
      </w:r>
      <w:bookmarkEnd w:id="186"/>
      <w:bookmarkEnd w:id="187"/>
      <w:bookmarkEnd w:id="188"/>
      <w:bookmarkEnd w:id="189"/>
    </w:p>
    <w:p w14:paraId="18D1393C" w14:textId="1746C564" w:rsidR="000C3F1F" w:rsidRDefault="000C3F1F" w:rsidP="000C3F1F">
      <w:pPr>
        <w:pStyle w:val="Lista"/>
      </w:pPr>
      <w:r w:rsidRPr="00087C8B">
        <w:t xml:space="preserve">complex characters involving a regular simplex form and an explicit zero vowel marker </w:t>
      </w:r>
      <w:r>
        <w:t>(</w:t>
      </w:r>
      <w:proofErr w:type="spellStart"/>
      <w:r w:rsidRPr="00061C63">
        <w:rPr>
          <w:rStyle w:val="Foreign"/>
        </w:rPr>
        <w:t>virāma</w:t>
      </w:r>
      <w:proofErr w:type="spellEnd"/>
      <w:r>
        <w:t xml:space="preserve">, </w:t>
      </w:r>
      <w:r w:rsidRPr="00061C63">
        <w:rPr>
          <w:rStyle w:val="Foreign"/>
        </w:rPr>
        <w:t>puḷḷi, patén/pangkon</w:t>
      </w:r>
      <w:r>
        <w:t>, etc.</w:t>
      </w:r>
      <w:r w:rsidR="00C7308E">
        <w:t xml:space="preserve">; </w:t>
      </w:r>
      <w:r w:rsidR="002F03F8">
        <w:t>also referred to as</w:t>
      </w:r>
      <w:r w:rsidR="00C7308E">
        <w:t xml:space="preserve"> “vowel killer”</w:t>
      </w:r>
      <w:r>
        <w:t>)</w:t>
      </w:r>
      <w:r w:rsidR="00087C8B">
        <w:t xml:space="preserve"> shall be </w:t>
      </w:r>
      <w:r w:rsidR="005F4CCD">
        <w:t xml:space="preserve">mandatorily </w:t>
      </w:r>
      <w:r w:rsidR="00087C8B">
        <w:t>transliterated as follows</w:t>
      </w:r>
    </w:p>
    <w:p w14:paraId="2D8D6AD9" w14:textId="77777777" w:rsidR="000C3F1F" w:rsidRDefault="000C3F1F" w:rsidP="000C3F1F">
      <w:pPr>
        <w:pStyle w:val="Lista2"/>
      </w:pPr>
      <w:r>
        <w:t>type the character · (</w:t>
      </w:r>
      <w:r w:rsidRPr="0048794B">
        <w:rPr>
          <w:rStyle w:val="Code"/>
        </w:rPr>
        <w:t>U+00B7</w:t>
      </w:r>
      <w:r>
        <w:t xml:space="preserve"> Middle Dot) after the Latin consonant, e.g. </w:t>
      </w:r>
      <w:r>
        <w:rPr>
          <w:rStyle w:val="Foreign"/>
        </w:rPr>
        <w:t>t</w:t>
      </w:r>
      <w:r w:rsidRPr="00D1471D">
        <w:rPr>
          <w:rStyle w:val="Foreign"/>
        </w:rPr>
        <w:t>·</w:t>
      </w:r>
    </w:p>
    <w:p w14:paraId="2548C2DF" w14:textId="2E9A985C" w:rsidR="000C3F1F" w:rsidRDefault="000C3F1F" w:rsidP="00220199">
      <w:pPr>
        <w:pStyle w:val="Lista3"/>
      </w:pPr>
      <w:r>
        <w:t xml:space="preserve">if you have difficulty typing this sign, optionally use an asterisk * </w:t>
      </w:r>
      <w:r w:rsidR="006C73EF">
        <w:t>as shorthand</w:t>
      </w:r>
      <w:r>
        <w:t>;</w:t>
      </w:r>
      <w:r w:rsidR="00DF4B64">
        <w:rPr>
          <w:rStyle w:val="Lbjegyzet-hivatkozs"/>
        </w:rPr>
        <w:footnoteReference w:id="9"/>
      </w:r>
      <w:r>
        <w:t xml:space="preserve"> this will be replaced later on with the middle dot</w:t>
      </w:r>
    </w:p>
    <w:p w14:paraId="7368A393" w14:textId="5EF3AE15" w:rsidR="000C3F1F" w:rsidRDefault="000C3F1F" w:rsidP="00087C8B">
      <w:pPr>
        <w:pStyle w:val="Lista"/>
      </w:pPr>
      <w:r>
        <w:t xml:space="preserve">use the same </w:t>
      </w:r>
      <w:r w:rsidR="00087C8B">
        <w:t xml:space="preserve">method </w:t>
      </w:r>
      <w:r>
        <w:t xml:space="preserve">to represent a </w:t>
      </w:r>
      <w:r w:rsidRPr="00C66106">
        <w:rPr>
          <w:b/>
          <w:bCs/>
        </w:rPr>
        <w:t xml:space="preserve">Tamil </w:t>
      </w:r>
      <w:r w:rsidRPr="00C66106">
        <w:rPr>
          <w:rStyle w:val="Foreign"/>
          <w:b/>
          <w:bCs/>
        </w:rPr>
        <w:t>puḷḷi</w:t>
      </w:r>
      <w:r>
        <w:t xml:space="preserve"> that is explicitly present in your original (e.g. </w:t>
      </w:r>
      <w:r w:rsidRPr="004E1D84">
        <w:rPr>
          <w:rStyle w:val="Foreign"/>
        </w:rPr>
        <w:t>t·ta</w:t>
      </w:r>
      <w:r>
        <w:t xml:space="preserve"> to transliterate</w:t>
      </w:r>
      <w:r w:rsidRPr="00200C63">
        <w:rPr>
          <w:rFonts w:hint="cs"/>
          <w:cs/>
          <w:lang w:bidi="ta-IN"/>
        </w:rPr>
        <w:t xml:space="preserve"> </w:t>
      </w:r>
      <w:r w:rsidRPr="00E22E27">
        <w:rPr>
          <w:rStyle w:val="ForeignTamilScript"/>
          <w:rFonts w:hint="cs"/>
          <w:cs/>
        </w:rPr>
        <w:t>த்த</w:t>
      </w:r>
      <w:r>
        <w:t>)</w:t>
      </w:r>
    </w:p>
    <w:p w14:paraId="105831F2" w14:textId="77777777" w:rsidR="000C3F1F" w:rsidRDefault="000C3F1F" w:rsidP="00087C8B">
      <w:pPr>
        <w:pStyle w:val="Lista2"/>
      </w:pPr>
      <w:r>
        <w:t xml:space="preserve">where </w:t>
      </w:r>
      <w:r w:rsidRPr="00270103">
        <w:rPr>
          <w:rStyle w:val="Foreign"/>
        </w:rPr>
        <w:t>puḷḷi</w:t>
      </w:r>
      <w:r>
        <w:t xml:space="preserve"> is not present in an inscription but is to be understood implicitly, simply type the transliterated consonant cluster without any additional characters (e.g. </w:t>
      </w:r>
      <w:r w:rsidRPr="00270103">
        <w:rPr>
          <w:rStyle w:val="Foreign"/>
        </w:rPr>
        <w:t>tta</w:t>
      </w:r>
      <w:r>
        <w:t xml:space="preserve"> to transliterate </w:t>
      </w:r>
      <w:r w:rsidRPr="00E22E27">
        <w:rPr>
          <w:rStyle w:val="ForeignTamilScript"/>
          <w:rFonts w:hint="cs"/>
          <w:cs/>
        </w:rPr>
        <w:t>தத</w:t>
      </w:r>
      <w:r w:rsidRPr="00200C63">
        <w:rPr>
          <w:cs/>
          <w:lang w:bidi="ta-IN"/>
        </w:rPr>
        <w:t xml:space="preserve"> </w:t>
      </w:r>
      <w:r>
        <w:t>understood as</w:t>
      </w:r>
      <w:r w:rsidRPr="00200C63">
        <w:rPr>
          <w:rFonts w:hint="cs"/>
          <w:cs/>
          <w:lang w:bidi="ta-IN"/>
        </w:rPr>
        <w:t xml:space="preserve"> </w:t>
      </w:r>
      <w:r w:rsidRPr="00251660">
        <w:rPr>
          <w:rStyle w:val="ForeignTamilScript"/>
          <w:rFonts w:hint="cs"/>
          <w:cs/>
        </w:rPr>
        <w:t>த்த</w:t>
      </w:r>
      <w:r w:rsidRPr="00251660">
        <w:t>)</w:t>
      </w:r>
    </w:p>
    <w:p w14:paraId="2C5B0475" w14:textId="5A4A683A" w:rsidR="00B60E19" w:rsidRDefault="000C3F1F" w:rsidP="00087C8B">
      <w:pPr>
        <w:pStyle w:val="Lista3"/>
      </w:pPr>
      <w:r>
        <w:t xml:space="preserve">we may at a later point decide to automatically convert such transliterations into markup signifying that a </w:t>
      </w:r>
      <w:r w:rsidRPr="004F551F">
        <w:rPr>
          <w:rStyle w:val="Foreign"/>
        </w:rPr>
        <w:t>puḷḷi</w:t>
      </w:r>
      <w:r>
        <w:t xml:space="preserve"> has been supplied by the editor, but for the time being our default assumption is that any consonant cluster in transliterated Tamil involves an implicit </w:t>
      </w:r>
      <w:r w:rsidRPr="004F551F">
        <w:rPr>
          <w:rStyle w:val="Foreign"/>
        </w:rPr>
        <w:t>puḷḷi</w:t>
      </w:r>
    </w:p>
    <w:p w14:paraId="738D536E" w14:textId="38ACF016" w:rsidR="00452A24" w:rsidRDefault="00047936" w:rsidP="00047936">
      <w:pPr>
        <w:pStyle w:val="Lista2"/>
      </w:pPr>
      <w:r>
        <w:t xml:space="preserve">note that where an actual ligature occurs in Tamil script, </w:t>
      </w:r>
      <w:r w:rsidR="005E2CD5">
        <w:t xml:space="preserve">this must be treated as unusual </w:t>
      </w:r>
      <w:r w:rsidR="005E2CD5" w:rsidRPr="005E2CD5">
        <w:rPr>
          <w:rStyle w:val="Foreign"/>
        </w:rPr>
        <w:t>akṣara</w:t>
      </w:r>
      <w:r w:rsidR="005E2CD5">
        <w:t xml:space="preserve"> composition, for which see §</w:t>
      </w:r>
      <w:r w:rsidR="005E2CD5">
        <w:fldChar w:fldCharType="begin"/>
      </w:r>
      <w:r w:rsidR="005E2CD5">
        <w:instrText xml:space="preserve"> REF _Ref22719423 \r \h </w:instrText>
      </w:r>
      <w:r w:rsidR="005E2CD5">
        <w:fldChar w:fldCharType="separate"/>
      </w:r>
      <w:r w:rsidR="0046192A">
        <w:t>3.3.8</w:t>
      </w:r>
      <w:r w:rsidR="005E2CD5">
        <w:fldChar w:fldCharType="end"/>
      </w:r>
    </w:p>
    <w:p w14:paraId="00069D67" w14:textId="5A435444" w:rsidR="000C3F1F" w:rsidRPr="000C3F1F" w:rsidRDefault="000C3F1F" w:rsidP="00087C8B">
      <w:pPr>
        <w:pStyle w:val="Lista"/>
      </w:pPr>
      <w:r>
        <w:t xml:space="preserve">representing zero vowel markers by a separate character in the transliteration has the added advantage of </w:t>
      </w:r>
      <w:r w:rsidR="00FB65C0">
        <w:t>allowing the application</w:t>
      </w:r>
      <w:r>
        <w:t xml:space="preserve"> markup to this sign, e.g. to </w:t>
      </w:r>
      <w:r w:rsidR="002159FF">
        <w:t>tag</w:t>
      </w:r>
      <w:r>
        <w:t xml:space="preserve"> it as unclear, restored or supplied</w:t>
      </w:r>
    </w:p>
    <w:p w14:paraId="000000E1" w14:textId="69CE1137" w:rsidR="006F3A4A" w:rsidRDefault="007B0AA7" w:rsidP="00AF2BAB">
      <w:pPr>
        <w:pStyle w:val="Cmsor3"/>
        <w:numPr>
          <w:ilvl w:val="2"/>
          <w:numId w:val="16"/>
        </w:numPr>
      </w:pPr>
      <w:bookmarkStart w:id="190" w:name="_gd5taio96c5" w:colFirst="0" w:colLast="0"/>
      <w:bookmarkStart w:id="191" w:name="_Ref17810730"/>
      <w:bookmarkStart w:id="192" w:name="_Toc17811433"/>
      <w:bookmarkStart w:id="193" w:name="_Toc17811488"/>
      <w:bookmarkStart w:id="194" w:name="_Toc44587478"/>
      <w:bookmarkStart w:id="195" w:name="_Ref15558341"/>
      <w:bookmarkStart w:id="196" w:name="_Ref15561172"/>
      <w:bookmarkEnd w:id="190"/>
      <w:r>
        <w:t xml:space="preserve">Independent vowels as special </w:t>
      </w:r>
      <w:r w:rsidR="000C3F1F">
        <w:t xml:space="preserve">simplex </w:t>
      </w:r>
      <w:r>
        <w:t>characters</w:t>
      </w:r>
      <w:bookmarkEnd w:id="191"/>
      <w:bookmarkEnd w:id="192"/>
      <w:bookmarkEnd w:id="193"/>
      <w:bookmarkEnd w:id="194"/>
      <w:r>
        <w:t xml:space="preserve"> </w:t>
      </w:r>
      <w:bookmarkEnd w:id="195"/>
      <w:bookmarkEnd w:id="196"/>
    </w:p>
    <w:p w14:paraId="000000E2" w14:textId="7575693A" w:rsidR="006F3A4A" w:rsidRDefault="00087C8B" w:rsidP="00877FB8">
      <w:pPr>
        <w:pStyle w:val="Lista"/>
      </w:pPr>
      <w:r w:rsidRPr="00087C8B">
        <w:t xml:space="preserve">if the original script employs a distinct character for </w:t>
      </w:r>
      <w:r w:rsidR="00395046">
        <w:t xml:space="preserve">vowel-only </w:t>
      </w:r>
      <w:proofErr w:type="spellStart"/>
      <w:r w:rsidR="00395046" w:rsidRPr="00061C63">
        <w:rPr>
          <w:rStyle w:val="Foreign"/>
        </w:rPr>
        <w:t>akṣara</w:t>
      </w:r>
      <w:r w:rsidR="00395046">
        <w:t>s</w:t>
      </w:r>
      <w:proofErr w:type="spellEnd"/>
      <w:r w:rsidR="00395046">
        <w:t xml:space="preserve"> (initial vowels and vowels in hiatus)</w:t>
      </w:r>
      <w:r>
        <w:t>,</w:t>
      </w:r>
      <w:r w:rsidR="00395046">
        <w:t xml:space="preserve"> these</w:t>
      </w:r>
      <w:r>
        <w:t xml:space="preserve"> shall be </w:t>
      </w:r>
      <w:r w:rsidR="005F4CCD">
        <w:t xml:space="preserve">mandatorily </w:t>
      </w:r>
      <w:r>
        <w:t>transliterated as follows</w:t>
      </w:r>
    </w:p>
    <w:p w14:paraId="0B7009EA" w14:textId="5EAA1BBD" w:rsidR="00087C8B" w:rsidRDefault="00087C8B" w:rsidP="00087C8B">
      <w:pPr>
        <w:pStyle w:val="Lista2"/>
      </w:pPr>
      <w:r>
        <w:t>type a corresponding uppercase Latin consonant, e.g. A</w:t>
      </w:r>
    </w:p>
    <w:p w14:paraId="000000E3" w14:textId="68BBE6C0" w:rsidR="006F3A4A" w:rsidRDefault="00087C8B" w:rsidP="00087C8B">
      <w:pPr>
        <w:pStyle w:val="Lista3"/>
      </w:pPr>
      <w:r>
        <w:t>thus,</w:t>
      </w:r>
      <w:r w:rsidR="004E1D84">
        <w:t xml:space="preserve"> </w:t>
      </w:r>
      <w:r w:rsidR="004E1D84" w:rsidRPr="004E1D84">
        <w:rPr>
          <w:rFonts w:hint="cs"/>
          <w:cs/>
          <w:lang w:bidi="hi-IN"/>
        </w:rPr>
        <w:t>इति</w:t>
      </w:r>
      <w:r w:rsidR="00395046">
        <w:t xml:space="preserve"> becomes </w:t>
      </w:r>
      <w:r w:rsidR="00395046" w:rsidRPr="004E1D84">
        <w:rPr>
          <w:rStyle w:val="Foreign"/>
        </w:rPr>
        <w:t>Iti</w:t>
      </w:r>
      <w:r w:rsidR="00395046">
        <w:t xml:space="preserve">, whereas </w:t>
      </w:r>
      <w:r w:rsidR="004E1D84" w:rsidRPr="004E1D84">
        <w:rPr>
          <w:rFonts w:hint="cs"/>
          <w:cs/>
          <w:lang w:bidi="hi-IN"/>
        </w:rPr>
        <w:t>कृतमिति</w:t>
      </w:r>
      <w:r w:rsidR="004E1D84" w:rsidRPr="004E1D84">
        <w:rPr>
          <w:cs/>
          <w:lang w:bidi="hi-IN"/>
        </w:rPr>
        <w:t xml:space="preserve"> </w:t>
      </w:r>
      <w:r w:rsidR="00395046">
        <w:t xml:space="preserve">becomes </w:t>
      </w:r>
      <w:r w:rsidR="00395046" w:rsidRPr="004E1D84">
        <w:rPr>
          <w:rStyle w:val="Foreign"/>
        </w:rPr>
        <w:t>k</w:t>
      </w:r>
      <w:r w:rsidR="002E3853" w:rsidRPr="004E1D84">
        <w:rPr>
          <w:rStyle w:val="Foreign"/>
        </w:rPr>
        <w:t>r̥</w:t>
      </w:r>
      <w:r w:rsidR="00395046" w:rsidRPr="004E1D84">
        <w:rPr>
          <w:rStyle w:val="Foreign"/>
        </w:rPr>
        <w:t>tam iti</w:t>
      </w:r>
    </w:p>
    <w:p w14:paraId="0F26EC32" w14:textId="5DB5249D" w:rsidR="009E0044" w:rsidRDefault="009E0044" w:rsidP="00087C8B">
      <w:pPr>
        <w:pStyle w:val="Lista3"/>
      </w:pPr>
      <w:r>
        <w:t xml:space="preserve">for the </w:t>
      </w:r>
      <w:r w:rsidR="00E85F12">
        <w:t>independent</w:t>
      </w:r>
      <w:r>
        <w:t xml:space="preserve"> forms of the diphthongs </w:t>
      </w:r>
      <w:r>
        <w:rPr>
          <w:rStyle w:val="Foreign"/>
        </w:rPr>
        <w:t>ai</w:t>
      </w:r>
      <w:r>
        <w:t xml:space="preserve"> and </w:t>
      </w:r>
      <w:r>
        <w:rPr>
          <w:rStyle w:val="Foreign"/>
        </w:rPr>
        <w:t>au</w:t>
      </w:r>
      <w:r>
        <w:t xml:space="preserve">, capitalise only the first character of the digraph in your transliteration, i.e. use </w:t>
      </w:r>
      <w:r>
        <w:rPr>
          <w:rStyle w:val="Foreign"/>
        </w:rPr>
        <w:t>Ai</w:t>
      </w:r>
      <w:r>
        <w:t xml:space="preserve"> and </w:t>
      </w:r>
      <w:r>
        <w:rPr>
          <w:rStyle w:val="Foreign"/>
        </w:rPr>
        <w:t>Au</w:t>
      </w:r>
      <w:r>
        <w:t xml:space="preserve"> (whereas </w:t>
      </w:r>
      <w:r>
        <w:rPr>
          <w:rStyle w:val="Foreign"/>
        </w:rPr>
        <w:t>AI</w:t>
      </w:r>
      <w:r>
        <w:t xml:space="preserve"> and </w:t>
      </w:r>
      <w:r>
        <w:rPr>
          <w:rStyle w:val="Foreign"/>
        </w:rPr>
        <w:t>AU</w:t>
      </w:r>
      <w:r>
        <w:t xml:space="preserve"> </w:t>
      </w:r>
      <w:r w:rsidRPr="009E0044">
        <w:t xml:space="preserve">would transliterate </w:t>
      </w:r>
      <w:r w:rsidRPr="009E0044">
        <w:rPr>
          <w:rFonts w:hint="cs"/>
          <w:cs/>
        </w:rPr>
        <w:t>अ</w:t>
      </w:r>
      <w:r w:rsidRPr="009E0044">
        <w:rPr>
          <w:rFonts w:hint="cs"/>
          <w:cs/>
          <w:lang w:val="de-DE" w:bidi="hi-IN"/>
        </w:rPr>
        <w:t>इ</w:t>
      </w:r>
      <w:r w:rsidRPr="009E0044">
        <w:rPr>
          <w:rFonts w:hint="cs"/>
          <w:cs/>
        </w:rPr>
        <w:t xml:space="preserve"> </w:t>
      </w:r>
      <w:r w:rsidRPr="009E0044">
        <w:t xml:space="preserve">and </w:t>
      </w:r>
      <w:r w:rsidRPr="009E0044">
        <w:rPr>
          <w:rFonts w:hint="cs"/>
          <w:cs/>
        </w:rPr>
        <w:t>अ</w:t>
      </w:r>
      <w:r w:rsidRPr="009E0044">
        <w:rPr>
          <w:rFonts w:hint="cs"/>
          <w:cs/>
          <w:lang w:val="de-DE" w:bidi="hi-IN"/>
        </w:rPr>
        <w:t>उ</w:t>
      </w:r>
      <w:r w:rsidRPr="009E0044">
        <w:t xml:space="preserve">, should these </w:t>
      </w:r>
      <w:r>
        <w:t>combinations occur)</w:t>
      </w:r>
    </w:p>
    <w:p w14:paraId="0D6048A9" w14:textId="59C509C6" w:rsidR="007B0AA7" w:rsidRPr="00424A23" w:rsidRDefault="007B0AA7" w:rsidP="007B0AA7">
      <w:pPr>
        <w:pStyle w:val="Cmsor3"/>
        <w:numPr>
          <w:ilvl w:val="2"/>
          <w:numId w:val="16"/>
        </w:numPr>
      </w:pPr>
      <w:bookmarkStart w:id="197" w:name="_Ref17810731"/>
      <w:bookmarkStart w:id="198" w:name="_Toc17811434"/>
      <w:bookmarkStart w:id="199" w:name="_Toc17811489"/>
      <w:bookmarkStart w:id="200" w:name="_Ref22203423"/>
      <w:bookmarkStart w:id="201" w:name="_Ref22208509"/>
      <w:bookmarkStart w:id="202" w:name="_Toc44587479"/>
      <w:r w:rsidRPr="00424A23">
        <w:t xml:space="preserve">Independent vowels as </w:t>
      </w:r>
      <w:r w:rsidR="00087C8B" w:rsidRPr="00424A23">
        <w:t>complex characters involving</w:t>
      </w:r>
      <w:r w:rsidRPr="00424A23">
        <w:t xml:space="preserve"> a “vowel support”</w:t>
      </w:r>
      <w:bookmarkEnd w:id="197"/>
      <w:bookmarkEnd w:id="198"/>
      <w:bookmarkEnd w:id="199"/>
      <w:bookmarkEnd w:id="200"/>
      <w:bookmarkEnd w:id="201"/>
      <w:bookmarkEnd w:id="202"/>
    </w:p>
    <w:p w14:paraId="7DB3B0B3" w14:textId="67F0B69F" w:rsidR="007D6365" w:rsidRPr="007D6365" w:rsidRDefault="007D6365" w:rsidP="007D6365">
      <w:pPr>
        <w:pStyle w:val="Lista"/>
      </w:pPr>
      <w:r w:rsidRPr="007D6365">
        <w:t xml:space="preserve">in some of the writing traditions relevant to DHARMA, the independent vowels of the Indic syllabary, and particularly the independent vowel that we normally transliterate as </w:t>
      </w:r>
      <w:r w:rsidRPr="007D6365">
        <w:rPr>
          <w:rStyle w:val="Foreign"/>
        </w:rPr>
        <w:t>A</w:t>
      </w:r>
      <w:r w:rsidRPr="007D6365">
        <w:t>, have come to be used in manners that would not be expected in India and that are not foreseen by ISO-15919.</w:t>
      </w:r>
    </w:p>
    <w:p w14:paraId="718ED07D" w14:textId="53EE3849" w:rsidR="007D6365" w:rsidRPr="007D6365" w:rsidRDefault="007D6365" w:rsidP="007D6365">
      <w:pPr>
        <w:pStyle w:val="Lista2"/>
      </w:pPr>
      <w:r w:rsidRPr="007D6365">
        <w:lastRenderedPageBreak/>
        <w:t>the character used in such cases as a “vowel support” may represent a glottal stop, or be only a zero consonant sign, serving no other function than to permit the notation of a vowel</w:t>
      </w:r>
    </w:p>
    <w:p w14:paraId="0EE14938" w14:textId="06A745E9" w:rsidR="007D6365" w:rsidRPr="007D6365" w:rsidRDefault="007D6365" w:rsidP="007D6365">
      <w:pPr>
        <w:pStyle w:val="Lista2"/>
      </w:pPr>
      <w:r w:rsidRPr="007D6365">
        <w:t xml:space="preserve">in some writing systems, we see over time that a consonant character that is not needed to express any consonant phoneme gets redeployed as vowel support (e.g., the </w:t>
      </w:r>
      <w:r w:rsidRPr="007D6365">
        <w:rPr>
          <w:rStyle w:val="Foreign"/>
        </w:rPr>
        <w:t>h</w:t>
      </w:r>
      <w:r w:rsidRPr="007D6365">
        <w:t xml:space="preserve"> in Modern Javanese script where the Sanskrit loanword </w:t>
      </w:r>
      <w:r w:rsidRPr="007D6365">
        <w:rPr>
          <w:rStyle w:val="Foreign"/>
        </w:rPr>
        <w:t>eka</w:t>
      </w:r>
      <w:r w:rsidRPr="007D6365">
        <w:t xml:space="preserve"> is spelt </w:t>
      </w:r>
      <w:r w:rsidRPr="007D6365">
        <w:rPr>
          <w:rStyle w:val="Foreign"/>
        </w:rPr>
        <w:t>heka</w:t>
      </w:r>
      <w:r w:rsidRPr="007D6365">
        <w:t>)</w:t>
      </w:r>
    </w:p>
    <w:p w14:paraId="73C29BEB" w14:textId="7CA58F26" w:rsidR="007D6365" w:rsidRPr="007D6365" w:rsidRDefault="007D6365" w:rsidP="007D6365">
      <w:pPr>
        <w:pStyle w:val="Lista2"/>
      </w:pPr>
      <w:r w:rsidRPr="007D6365">
        <w:t>in others, inherited “independent vowel” characters gain the ability to behave as consonant characters</w:t>
      </w:r>
      <w:r>
        <w:t>,</w:t>
      </w:r>
      <w:r w:rsidRPr="007D6365">
        <w:t xml:space="preserve"> i.e., to bear vowel markers and to enter into ligatures </w:t>
      </w:r>
    </w:p>
    <w:p w14:paraId="0BE47784" w14:textId="5FD0367E" w:rsidR="007D6365" w:rsidRPr="007D6365" w:rsidRDefault="007D6365" w:rsidP="007D6365">
      <w:pPr>
        <w:pStyle w:val="Lista3"/>
      </w:pPr>
      <w:r w:rsidRPr="007D6365">
        <w:t xml:space="preserve">this systemic change is complete in Khmer, where </w:t>
      </w:r>
      <w:r w:rsidRPr="007D6365">
        <w:rPr>
          <w:rStyle w:val="ForeignKhmerScript"/>
          <w:rFonts w:hint="cs"/>
          <w:cs/>
        </w:rPr>
        <w:t>អ</w:t>
      </w:r>
      <w:r w:rsidRPr="007D6365">
        <w:rPr>
          <w:cs/>
        </w:rPr>
        <w:t xml:space="preserve"> </w:t>
      </w:r>
      <w:r w:rsidRPr="007D6365">
        <w:t xml:space="preserve">functions fully as a consonant </w:t>
      </w:r>
      <w:r w:rsidRPr="007D6365">
        <w:rPr>
          <w:rStyle w:val="Foreign"/>
        </w:rPr>
        <w:t>akṣara</w:t>
      </w:r>
      <w:r w:rsidRPr="007D6365">
        <w:t>, but has been carried through to varying degrees in the writing traditions of Java, Bali and Lombok</w:t>
      </w:r>
      <w:r>
        <w:rPr>
          <w:rStyle w:val="Lbjegyzet-hivatkozs"/>
        </w:rPr>
        <w:footnoteReference w:id="10"/>
      </w:r>
    </w:p>
    <w:p w14:paraId="56C9C138" w14:textId="2B5E6FD6" w:rsidR="007D6365" w:rsidRPr="007D6365" w:rsidRDefault="007D6365" w:rsidP="007D6365">
      <w:pPr>
        <w:pStyle w:val="Lista"/>
      </w:pPr>
      <w:r w:rsidRPr="007D6365">
        <w:t>the fact that “vowel support” characters can enter into combinations not foreseen by ISO-15919 may cause problems of ambiguity in transliteration in ISO-15919, or it may simply be impossible to transliterate them without adapting the system</w:t>
      </w:r>
    </w:p>
    <w:p w14:paraId="15065903" w14:textId="3666E5BD" w:rsidR="007D6365" w:rsidRPr="007D6365" w:rsidRDefault="007D6365" w:rsidP="007D6365">
      <w:pPr>
        <w:pStyle w:val="Lista"/>
      </w:pPr>
      <w:r w:rsidRPr="007D6365">
        <w:t xml:space="preserve">in the remainder of this section, we will be concerned only with “independent vowel” characters that are used as “vowel supports”, and whose functional equivalence to consonant characters will be made transparent in our system either by their position (immediately after a consonant character, without intervening inherent vowel </w:t>
      </w:r>
      <w:r w:rsidRPr="007D6365">
        <w:rPr>
          <w:rStyle w:val="Foreign"/>
        </w:rPr>
        <w:t>a</w:t>
      </w:r>
      <w:r w:rsidRPr="007D6365">
        <w:t xml:space="preserve">) or by our use of the dedicated character </w:t>
      </w:r>
      <w:r w:rsidRPr="007D6365">
        <w:rPr>
          <w:rStyle w:val="Foreign"/>
        </w:rPr>
        <w:t>q</w:t>
      </w:r>
    </w:p>
    <w:p w14:paraId="155BB317" w14:textId="77777777" w:rsidR="00B74874" w:rsidRDefault="007D6365" w:rsidP="007D6365">
      <w:pPr>
        <w:pStyle w:val="Lista"/>
      </w:pPr>
      <w:r w:rsidRPr="007D6365">
        <w:t>in short,</w:t>
      </w:r>
    </w:p>
    <w:p w14:paraId="330D09EA" w14:textId="16E45C87" w:rsidR="00B74874" w:rsidRDefault="00B74874" w:rsidP="00DE7543">
      <w:pPr>
        <w:pStyle w:val="Lista2"/>
      </w:pPr>
      <w:r w:rsidRPr="00B74874">
        <w:rPr>
          <w:b/>
          <w:bCs/>
        </w:rPr>
        <w:t>when</w:t>
      </w:r>
      <w:r w:rsidR="007D6365" w:rsidRPr="00B74874">
        <w:rPr>
          <w:b/>
          <w:bCs/>
        </w:rPr>
        <w:t xml:space="preserve"> the “independent vowel” character that we would otherwise transliterate as </w:t>
      </w:r>
      <w:r w:rsidR="007D6365" w:rsidRPr="00B74874">
        <w:rPr>
          <w:rStyle w:val="Foreign"/>
          <w:b/>
          <w:bCs/>
        </w:rPr>
        <w:t>A</w:t>
      </w:r>
      <w:r w:rsidR="007D6365" w:rsidRPr="00B74874">
        <w:rPr>
          <w:b/>
          <w:bCs/>
        </w:rPr>
        <w:t xml:space="preserve"> </w:t>
      </w:r>
      <w:r w:rsidRPr="00B74874">
        <w:rPr>
          <w:b/>
          <w:bCs/>
        </w:rPr>
        <w:t>is employed in the original script as a</w:t>
      </w:r>
      <w:r w:rsidR="007D6365" w:rsidRPr="00B74874">
        <w:rPr>
          <w:b/>
          <w:bCs/>
        </w:rPr>
        <w:t xml:space="preserve"> “vowel support”</w:t>
      </w:r>
      <w:r>
        <w:t xml:space="preserve">, </w:t>
      </w:r>
      <w:r w:rsidR="007D6365" w:rsidRPr="007D6365">
        <w:t>i.e.,</w:t>
      </w:r>
    </w:p>
    <w:p w14:paraId="02D3EBA0" w14:textId="77777777" w:rsidR="00B74874" w:rsidRDefault="007D6365" w:rsidP="00B74874">
      <w:pPr>
        <w:pStyle w:val="Lista3"/>
      </w:pPr>
      <w:r w:rsidRPr="007D6365">
        <w:t>(1) when it enters into a ligature with another consonant,</w:t>
      </w:r>
    </w:p>
    <w:p w14:paraId="7531305C" w14:textId="77777777" w:rsidR="00B74874" w:rsidRDefault="007D6365" w:rsidP="00B74874">
      <w:pPr>
        <w:pStyle w:val="Lista3"/>
      </w:pPr>
      <w:r w:rsidRPr="007D6365">
        <w:t>(2) when a vowel marker is attached to it, or</w:t>
      </w:r>
    </w:p>
    <w:p w14:paraId="681F1DA5" w14:textId="77777777" w:rsidR="00B74874" w:rsidRDefault="007D6365" w:rsidP="00B74874">
      <w:pPr>
        <w:pStyle w:val="Lista3"/>
      </w:pPr>
      <w:r w:rsidRPr="007D6365">
        <w:t>(3) when it enters into a ligature with another consonant and a vowel marker is attached to the ligature,</w:t>
      </w:r>
    </w:p>
    <w:p w14:paraId="2F918F7F" w14:textId="101DF3D0" w:rsidR="007D6365" w:rsidRPr="00B74874" w:rsidRDefault="007D6365" w:rsidP="00B74874">
      <w:pPr>
        <w:pStyle w:val="Lista3"/>
        <w:rPr>
          <w:b/>
          <w:bCs/>
        </w:rPr>
      </w:pPr>
      <w:r w:rsidRPr="00B74874">
        <w:rPr>
          <w:b/>
          <w:bCs/>
        </w:rPr>
        <w:t xml:space="preserve">then mandatorily transliterate the “vowel support” with the letter </w:t>
      </w:r>
      <w:r w:rsidRPr="00B74874">
        <w:rPr>
          <w:rStyle w:val="Foreign"/>
          <w:b/>
          <w:bCs/>
        </w:rPr>
        <w:t>q</w:t>
      </w:r>
      <w:r w:rsidRPr="00B74874">
        <w:rPr>
          <w:b/>
          <w:bCs/>
        </w:rPr>
        <w:t xml:space="preserve"> followed by the applicable (lowercase) Latin vowel</w:t>
      </w:r>
    </w:p>
    <w:p w14:paraId="7E3AD8F2" w14:textId="12BFDB35" w:rsidR="007D6365" w:rsidRPr="007D6365" w:rsidRDefault="007D6365" w:rsidP="00B74874">
      <w:pPr>
        <w:pStyle w:val="Lista2"/>
      </w:pPr>
      <w:r w:rsidRPr="007D6365">
        <w:t>in all other situations, even if it is clear that they express a consonant phoneme, transliterate “independent vowel” characters in the manner prescribed in §</w:t>
      </w:r>
      <w:r w:rsidR="00B74874">
        <w:fldChar w:fldCharType="begin"/>
      </w:r>
      <w:r w:rsidR="00B74874">
        <w:instrText xml:space="preserve"> REF _Ref17810730 \r \h </w:instrText>
      </w:r>
      <w:r w:rsidR="00B74874">
        <w:fldChar w:fldCharType="separate"/>
      </w:r>
      <w:r w:rsidR="0046192A">
        <w:t>3.3.3</w:t>
      </w:r>
      <w:r w:rsidR="00B74874">
        <w:fldChar w:fldCharType="end"/>
      </w:r>
    </w:p>
    <w:p w14:paraId="32A1A5A4" w14:textId="5AD563AD" w:rsidR="007D6365" w:rsidRPr="007D6365" w:rsidRDefault="00B74874" w:rsidP="007D6365">
      <w:pPr>
        <w:pStyle w:val="Lista"/>
      </w:pPr>
      <w:r>
        <w:t>h</w:t>
      </w:r>
      <w:r w:rsidR="007D6365" w:rsidRPr="007D6365">
        <w:t>ere is an overview of how to transliterate relevant cases from Khmer script</w:t>
      </w:r>
    </w:p>
    <w:p w14:paraId="34942F1A" w14:textId="77777777" w:rsidR="007D6365" w:rsidRPr="007D6365" w:rsidRDefault="007D6365" w:rsidP="00B74874">
      <w:pPr>
        <w:pStyle w:val="Lista2"/>
      </w:pPr>
      <w:r w:rsidRPr="007D6365">
        <w:t>1. Simplex “independent vowel” characters</w:t>
      </w:r>
    </w:p>
    <w:p w14:paraId="33DFC566" w14:textId="6EB164CB" w:rsidR="007D6365" w:rsidRPr="007D6365" w:rsidRDefault="007D6365" w:rsidP="00B74874">
      <w:pPr>
        <w:pStyle w:val="Lista3"/>
      </w:pPr>
      <w:r w:rsidRPr="00B74874">
        <w:rPr>
          <w:rStyle w:val="ForeignKhmerScript"/>
          <w:rFonts w:hint="cs"/>
          <w:cs/>
        </w:rPr>
        <w:t>អ</w:t>
      </w:r>
      <w:r w:rsidRPr="007D6365">
        <w:rPr>
          <w:cs/>
        </w:rPr>
        <w:t xml:space="preserve"> </w:t>
      </w:r>
      <w:r w:rsidRPr="006028ED">
        <w:t>A,</w:t>
      </w:r>
      <w:r w:rsidR="006028ED" w:rsidRPr="006028ED">
        <w:t xml:space="preserve"> </w:t>
      </w:r>
      <w:r w:rsidR="006028ED" w:rsidRPr="006028ED">
        <w:rPr>
          <w:rStyle w:val="ForeignKhmerScript"/>
          <w:rFonts w:hint="cs"/>
          <w:cs/>
        </w:rPr>
        <w:t>អា</w:t>
      </w:r>
      <w:r w:rsidR="006028ED" w:rsidRPr="006028ED">
        <w:rPr>
          <w:cs/>
          <w:lang w:bidi="km-KH"/>
        </w:rPr>
        <w:t xml:space="preserve"> </w:t>
      </w:r>
      <w:r w:rsidR="006028ED" w:rsidRPr="006028ED">
        <w:rPr>
          <w:rStyle w:val="Foreign"/>
        </w:rPr>
        <w:t>Ā</w:t>
      </w:r>
      <w:r w:rsidR="006028ED" w:rsidRPr="006028ED">
        <w:t>,</w:t>
      </w:r>
      <w:r w:rsidRPr="006028ED">
        <w:t xml:space="preserve"> </w:t>
      </w:r>
      <w:r w:rsidRPr="006028ED">
        <w:rPr>
          <w:rStyle w:val="ForeignKhmerScript"/>
          <w:rFonts w:hint="cs"/>
          <w:cs/>
        </w:rPr>
        <w:t>ឥ</w:t>
      </w:r>
      <w:r w:rsidRPr="007D6365">
        <w:rPr>
          <w:cs/>
        </w:rPr>
        <w:t xml:space="preserve"> </w:t>
      </w:r>
      <w:r w:rsidRPr="00731E68">
        <w:rPr>
          <w:rStyle w:val="Foreign"/>
        </w:rPr>
        <w:t>I</w:t>
      </w:r>
      <w:r w:rsidRPr="007D6365">
        <w:t xml:space="preserve">, </w:t>
      </w:r>
      <w:r w:rsidRPr="00B74874">
        <w:rPr>
          <w:rStyle w:val="ForeignKhmerScript"/>
          <w:rFonts w:hint="cs"/>
          <w:cs/>
        </w:rPr>
        <w:t>ឦ</w:t>
      </w:r>
      <w:r w:rsidRPr="007D6365">
        <w:rPr>
          <w:cs/>
        </w:rPr>
        <w:t xml:space="preserve"> </w:t>
      </w:r>
      <w:r w:rsidRPr="00731E68">
        <w:rPr>
          <w:rStyle w:val="Foreign"/>
        </w:rPr>
        <w:t>Ī</w:t>
      </w:r>
      <w:r w:rsidRPr="007D6365">
        <w:t xml:space="preserve">, </w:t>
      </w:r>
      <w:r w:rsidRPr="00B74874">
        <w:rPr>
          <w:rStyle w:val="ForeignKhmerScript"/>
          <w:rFonts w:hint="cs"/>
          <w:cs/>
        </w:rPr>
        <w:t>ឧ</w:t>
      </w:r>
      <w:r w:rsidRPr="007D6365">
        <w:rPr>
          <w:cs/>
        </w:rPr>
        <w:t xml:space="preserve"> </w:t>
      </w:r>
      <w:r w:rsidRPr="00731E68">
        <w:rPr>
          <w:rStyle w:val="Foreign"/>
        </w:rPr>
        <w:t>U</w:t>
      </w:r>
      <w:r w:rsidRPr="007D6365">
        <w:t xml:space="preserve">, </w:t>
      </w:r>
      <w:r w:rsidRPr="00B74874">
        <w:rPr>
          <w:rStyle w:val="ForeignKhmerScript"/>
          <w:rFonts w:hint="cs"/>
          <w:cs/>
        </w:rPr>
        <w:t>ឪ</w:t>
      </w:r>
      <w:r w:rsidRPr="007D6365">
        <w:rPr>
          <w:cs/>
        </w:rPr>
        <w:t xml:space="preserve"> </w:t>
      </w:r>
      <w:r w:rsidRPr="00731E68">
        <w:rPr>
          <w:rStyle w:val="Foreign"/>
        </w:rPr>
        <w:t>Ū</w:t>
      </w:r>
      <w:r w:rsidRPr="007D6365">
        <w:t xml:space="preserve">, </w:t>
      </w:r>
      <w:r w:rsidRPr="00B74874">
        <w:rPr>
          <w:rStyle w:val="ForeignKhmerScript"/>
          <w:rFonts w:hint="cs"/>
          <w:cs/>
        </w:rPr>
        <w:t>ឯ</w:t>
      </w:r>
      <w:r w:rsidRPr="007D6365">
        <w:rPr>
          <w:cs/>
        </w:rPr>
        <w:t xml:space="preserve"> </w:t>
      </w:r>
      <w:r w:rsidRPr="00731E68">
        <w:rPr>
          <w:rStyle w:val="Foreign"/>
        </w:rPr>
        <w:t>E</w:t>
      </w:r>
      <w:r w:rsidRPr="007D6365">
        <w:t xml:space="preserve">, </w:t>
      </w:r>
      <w:r w:rsidRPr="00B74874">
        <w:rPr>
          <w:rStyle w:val="ForeignKhmerScript"/>
          <w:rFonts w:hint="cs"/>
          <w:cs/>
        </w:rPr>
        <w:t>ឰ</w:t>
      </w:r>
      <w:r w:rsidRPr="007D6365">
        <w:rPr>
          <w:cs/>
        </w:rPr>
        <w:t xml:space="preserve"> </w:t>
      </w:r>
      <w:r w:rsidRPr="00731E68">
        <w:rPr>
          <w:rStyle w:val="Foreign"/>
        </w:rPr>
        <w:t>Ai</w:t>
      </w:r>
      <w:r w:rsidRPr="007D6365">
        <w:t xml:space="preserve">, </w:t>
      </w:r>
      <w:r w:rsidRPr="00B74874">
        <w:rPr>
          <w:rStyle w:val="ForeignKhmerScript"/>
          <w:rFonts w:hint="cs"/>
          <w:cs/>
        </w:rPr>
        <w:t>ឱ</w:t>
      </w:r>
      <w:r w:rsidRPr="007D6365">
        <w:rPr>
          <w:cs/>
        </w:rPr>
        <w:t xml:space="preserve"> </w:t>
      </w:r>
      <w:r w:rsidRPr="00731E68">
        <w:rPr>
          <w:rStyle w:val="Foreign"/>
        </w:rPr>
        <w:t>O</w:t>
      </w:r>
      <w:r w:rsidRPr="007D6365">
        <w:t xml:space="preserve">, </w:t>
      </w:r>
      <w:r w:rsidRPr="00B74874">
        <w:rPr>
          <w:rStyle w:val="ForeignKhmerScript"/>
          <w:rFonts w:hint="cs"/>
          <w:cs/>
        </w:rPr>
        <w:t>ឳ</w:t>
      </w:r>
      <w:r w:rsidRPr="007D6365">
        <w:rPr>
          <w:cs/>
        </w:rPr>
        <w:t xml:space="preserve"> </w:t>
      </w:r>
      <w:r w:rsidRPr="00731E68">
        <w:rPr>
          <w:rStyle w:val="Foreign"/>
        </w:rPr>
        <w:t>Au</w:t>
      </w:r>
    </w:p>
    <w:p w14:paraId="2AA4A270" w14:textId="77777777" w:rsidR="007D6365" w:rsidRPr="007D6365" w:rsidRDefault="007D6365" w:rsidP="00B74874">
      <w:pPr>
        <w:pStyle w:val="Lista2"/>
      </w:pPr>
      <w:r w:rsidRPr="007D6365">
        <w:t xml:space="preserve">2.  </w:t>
      </w:r>
      <w:r w:rsidRPr="00B74874">
        <w:rPr>
          <w:rStyle w:val="ForeignKhmerScript"/>
          <w:rFonts w:hint="cs"/>
          <w:cs/>
        </w:rPr>
        <w:t>អ</w:t>
      </w:r>
      <w:r w:rsidRPr="007D6365">
        <w:rPr>
          <w:cs/>
        </w:rPr>
        <w:t xml:space="preserve"> </w:t>
      </w:r>
      <w:r w:rsidRPr="007D6365">
        <w:t>used as vowel support in syllable-initial position</w:t>
      </w:r>
    </w:p>
    <w:p w14:paraId="08F86800" w14:textId="77777777" w:rsidR="007D6365" w:rsidRPr="007D6365" w:rsidRDefault="007D6365" w:rsidP="00731E68">
      <w:pPr>
        <w:pStyle w:val="Lista3"/>
      </w:pPr>
      <w:r w:rsidRPr="00B74874">
        <w:rPr>
          <w:rStyle w:val="ForeignKhmerScript"/>
          <w:rFonts w:hint="cs"/>
          <w:cs/>
        </w:rPr>
        <w:t>អិ</w:t>
      </w:r>
      <w:r w:rsidRPr="007D6365">
        <w:rPr>
          <w:cs/>
        </w:rPr>
        <w:t xml:space="preserve"> </w:t>
      </w:r>
      <w:r w:rsidRPr="00731E68">
        <w:rPr>
          <w:rStyle w:val="Foreign"/>
        </w:rPr>
        <w:t>qi</w:t>
      </w:r>
      <w:r w:rsidRPr="007D6365">
        <w:t xml:space="preserve">, </w:t>
      </w:r>
      <w:r w:rsidRPr="00B74874">
        <w:rPr>
          <w:rStyle w:val="ForeignKhmerScript"/>
          <w:rFonts w:hint="cs"/>
          <w:cs/>
        </w:rPr>
        <w:t>អី</w:t>
      </w:r>
      <w:r w:rsidRPr="007D6365">
        <w:rPr>
          <w:cs/>
        </w:rPr>
        <w:t xml:space="preserve"> </w:t>
      </w:r>
      <w:r w:rsidRPr="00731E68">
        <w:rPr>
          <w:rStyle w:val="Foreign"/>
        </w:rPr>
        <w:t>qī</w:t>
      </w:r>
      <w:r w:rsidRPr="007D6365">
        <w:t xml:space="preserve">, </w:t>
      </w:r>
      <w:r w:rsidRPr="00B74874">
        <w:rPr>
          <w:rStyle w:val="ForeignKhmerScript"/>
          <w:rFonts w:hint="cs"/>
          <w:cs/>
        </w:rPr>
        <w:t>អុ</w:t>
      </w:r>
      <w:r w:rsidRPr="007D6365">
        <w:rPr>
          <w:cs/>
        </w:rPr>
        <w:t xml:space="preserve"> </w:t>
      </w:r>
      <w:r w:rsidRPr="00731E68">
        <w:rPr>
          <w:rStyle w:val="Foreign"/>
        </w:rPr>
        <w:t>qu</w:t>
      </w:r>
      <w:r w:rsidRPr="007D6365">
        <w:t xml:space="preserve">, </w:t>
      </w:r>
      <w:r w:rsidRPr="00B74874">
        <w:rPr>
          <w:rStyle w:val="ForeignKhmerScript"/>
          <w:rFonts w:hint="cs"/>
          <w:cs/>
        </w:rPr>
        <w:t>អូ</w:t>
      </w:r>
      <w:r w:rsidRPr="007D6365">
        <w:rPr>
          <w:cs/>
        </w:rPr>
        <w:t xml:space="preserve"> </w:t>
      </w:r>
      <w:r w:rsidRPr="00731E68">
        <w:rPr>
          <w:rStyle w:val="Foreign"/>
        </w:rPr>
        <w:t>qū</w:t>
      </w:r>
      <w:r w:rsidRPr="007D6365">
        <w:t xml:space="preserve">, </w:t>
      </w:r>
      <w:r w:rsidRPr="00B74874">
        <w:rPr>
          <w:rStyle w:val="ForeignKhmerScript"/>
          <w:rFonts w:hint="cs"/>
          <w:cs/>
        </w:rPr>
        <w:t>អេ</w:t>
      </w:r>
      <w:r w:rsidRPr="007D6365">
        <w:rPr>
          <w:cs/>
        </w:rPr>
        <w:t xml:space="preserve"> </w:t>
      </w:r>
      <w:r w:rsidRPr="00731E68">
        <w:rPr>
          <w:rStyle w:val="Foreign"/>
        </w:rPr>
        <w:t>qe</w:t>
      </w:r>
      <w:r w:rsidRPr="007D6365">
        <w:t xml:space="preserve">, </w:t>
      </w:r>
      <w:r w:rsidRPr="00B74874">
        <w:rPr>
          <w:rStyle w:val="ForeignKhmerScript"/>
          <w:rFonts w:hint="cs"/>
          <w:cs/>
        </w:rPr>
        <w:t>អៃ</w:t>
      </w:r>
      <w:r w:rsidRPr="007D6365">
        <w:rPr>
          <w:cs/>
        </w:rPr>
        <w:t xml:space="preserve"> </w:t>
      </w:r>
      <w:r w:rsidRPr="00731E68">
        <w:rPr>
          <w:rStyle w:val="Foreign"/>
        </w:rPr>
        <w:t>qai</w:t>
      </w:r>
      <w:r w:rsidRPr="007D6365">
        <w:t xml:space="preserve">, </w:t>
      </w:r>
      <w:r w:rsidRPr="00B74874">
        <w:rPr>
          <w:rStyle w:val="ForeignKhmerScript"/>
          <w:rFonts w:hint="cs"/>
          <w:cs/>
        </w:rPr>
        <w:t>អោ</w:t>
      </w:r>
      <w:r w:rsidRPr="007D6365">
        <w:rPr>
          <w:cs/>
        </w:rPr>
        <w:t xml:space="preserve"> </w:t>
      </w:r>
      <w:r w:rsidRPr="00731E68">
        <w:rPr>
          <w:rStyle w:val="Foreign"/>
        </w:rPr>
        <w:t>qo</w:t>
      </w:r>
      <w:r w:rsidRPr="007D6365">
        <w:t xml:space="preserve">, </w:t>
      </w:r>
      <w:r w:rsidRPr="00B74874">
        <w:rPr>
          <w:rStyle w:val="ForeignKhmerScript"/>
          <w:rFonts w:hint="cs"/>
          <w:cs/>
        </w:rPr>
        <w:t>អៅ</w:t>
      </w:r>
      <w:r w:rsidRPr="007D6365">
        <w:rPr>
          <w:cs/>
        </w:rPr>
        <w:t xml:space="preserve"> </w:t>
      </w:r>
      <w:r w:rsidRPr="00731E68">
        <w:rPr>
          <w:rStyle w:val="Foreign"/>
        </w:rPr>
        <w:t>qau</w:t>
      </w:r>
    </w:p>
    <w:p w14:paraId="3CBA7C27" w14:textId="77777777" w:rsidR="007D6365" w:rsidRPr="007D6365" w:rsidRDefault="007D6365" w:rsidP="00B74874">
      <w:pPr>
        <w:pStyle w:val="Lista2"/>
      </w:pPr>
      <w:r w:rsidRPr="007D6365">
        <w:t xml:space="preserve">3.  </w:t>
      </w:r>
      <w:r w:rsidRPr="00B74874">
        <w:rPr>
          <w:rStyle w:val="ForeignKhmerScript"/>
          <w:rFonts w:hint="cs"/>
          <w:cs/>
        </w:rPr>
        <w:t>អ</w:t>
      </w:r>
      <w:r w:rsidRPr="007D6365">
        <w:rPr>
          <w:cs/>
        </w:rPr>
        <w:t xml:space="preserve"> </w:t>
      </w:r>
      <w:r w:rsidRPr="007D6365">
        <w:t>in the function of vowel support (2) and simplex equivalents (1)</w:t>
      </w:r>
    </w:p>
    <w:p w14:paraId="13E84AAF" w14:textId="632847C1" w:rsidR="007D6365" w:rsidRPr="007D6365" w:rsidRDefault="007D6365" w:rsidP="00DE7543">
      <w:pPr>
        <w:pStyle w:val="Lista3"/>
      </w:pPr>
      <w:r w:rsidRPr="00B74874">
        <w:rPr>
          <w:rStyle w:val="ForeignKhmerScript"/>
          <w:rFonts w:hint="cs"/>
          <w:cs/>
        </w:rPr>
        <w:t>អេត</w:t>
      </w:r>
      <w:r w:rsidR="00731E68">
        <w:t xml:space="preserve"> </w:t>
      </w:r>
      <w:r w:rsidRPr="00731E68">
        <w:rPr>
          <w:rStyle w:val="Foreign"/>
        </w:rPr>
        <w:t>qeta</w:t>
      </w:r>
      <w:r w:rsidR="00731E68">
        <w:t xml:space="preserve"> — </w:t>
      </w:r>
      <w:r w:rsidRPr="00B74874">
        <w:rPr>
          <w:rStyle w:val="ForeignKhmerScript"/>
          <w:rFonts w:hint="cs"/>
          <w:cs/>
        </w:rPr>
        <w:t>ឯត្ត</w:t>
      </w:r>
      <w:r w:rsidR="00731E68">
        <w:t xml:space="preserve"> </w:t>
      </w:r>
      <w:r w:rsidRPr="00731E68">
        <w:rPr>
          <w:rStyle w:val="Foreign"/>
        </w:rPr>
        <w:t>Etta</w:t>
      </w:r>
      <w:r w:rsidRPr="007D6365">
        <w:t> </w:t>
      </w:r>
    </w:p>
    <w:p w14:paraId="5185C6CF" w14:textId="77777777" w:rsidR="007D6365" w:rsidRPr="007D6365" w:rsidRDefault="007D6365" w:rsidP="00B74874">
      <w:pPr>
        <w:pStyle w:val="Lista2"/>
      </w:pPr>
      <w:r w:rsidRPr="007D6365">
        <w:t xml:space="preserve">4. </w:t>
      </w:r>
      <w:r w:rsidRPr="00B74874">
        <w:rPr>
          <w:rStyle w:val="ForeignKhmerScript"/>
          <w:rFonts w:hint="cs"/>
          <w:cs/>
        </w:rPr>
        <w:t>អ</w:t>
      </w:r>
      <w:r w:rsidRPr="007D6365">
        <w:rPr>
          <w:cs/>
        </w:rPr>
        <w:t xml:space="preserve"> </w:t>
      </w:r>
      <w:r w:rsidRPr="007D6365">
        <w:t>entering into a ligature as vowel support in syllable-initial position</w:t>
      </w:r>
    </w:p>
    <w:p w14:paraId="1428C5A0" w14:textId="1B559DEB" w:rsidR="007D6365" w:rsidRPr="007D6365" w:rsidRDefault="007D6365" w:rsidP="00731E68">
      <w:pPr>
        <w:pStyle w:val="Lista3"/>
      </w:pPr>
      <w:r w:rsidRPr="00B74874">
        <w:rPr>
          <w:rStyle w:val="ForeignKhmerScript"/>
          <w:rFonts w:hint="cs"/>
          <w:cs/>
        </w:rPr>
        <w:t>អ្នក</w:t>
      </w:r>
      <w:r w:rsidRPr="007D6365">
        <w:t xml:space="preserve"> </w:t>
      </w:r>
      <w:r w:rsidRPr="00731E68">
        <w:rPr>
          <w:rStyle w:val="Foreign"/>
        </w:rPr>
        <w:t>qnaka</w:t>
      </w:r>
      <w:r w:rsidR="00731E68">
        <w:rPr>
          <w:rStyle w:val="Foreign"/>
        </w:rPr>
        <w:t xml:space="preserve"> </w:t>
      </w:r>
    </w:p>
    <w:p w14:paraId="7B32371B" w14:textId="77777777" w:rsidR="007D6365" w:rsidRPr="007D6365" w:rsidRDefault="007D6365" w:rsidP="00B74874">
      <w:pPr>
        <w:pStyle w:val="Lista2"/>
      </w:pPr>
      <w:r w:rsidRPr="007D6365">
        <w:t xml:space="preserve">5. </w:t>
      </w:r>
      <w:r w:rsidRPr="00B74874">
        <w:rPr>
          <w:rStyle w:val="ForeignKhmerScript"/>
          <w:rFonts w:hint="cs"/>
          <w:cs/>
        </w:rPr>
        <w:t>អ</w:t>
      </w:r>
      <w:r w:rsidRPr="007D6365">
        <w:rPr>
          <w:cs/>
        </w:rPr>
        <w:t xml:space="preserve"> </w:t>
      </w:r>
      <w:r w:rsidRPr="007D6365">
        <w:t>entering into a ligature as vowel support in post-consonantal position</w:t>
      </w:r>
    </w:p>
    <w:p w14:paraId="5078F88D" w14:textId="77777777" w:rsidR="007D6365" w:rsidRPr="007D6365" w:rsidRDefault="007D6365" w:rsidP="00731E68">
      <w:pPr>
        <w:pStyle w:val="Lista3"/>
      </w:pPr>
      <w:r w:rsidRPr="00B74874">
        <w:rPr>
          <w:rStyle w:val="ForeignKhmerScript"/>
          <w:rFonts w:hint="cs"/>
          <w:cs/>
        </w:rPr>
        <w:t>ផ្អក</w:t>
      </w:r>
      <w:r w:rsidRPr="007D6365">
        <w:t xml:space="preserve"> </w:t>
      </w:r>
      <w:r w:rsidRPr="00731E68">
        <w:rPr>
          <w:rStyle w:val="Foreign"/>
        </w:rPr>
        <w:t>phqaka</w:t>
      </w:r>
    </w:p>
    <w:p w14:paraId="4BE408DF" w14:textId="77777777" w:rsidR="007D6365" w:rsidRPr="007D6365" w:rsidRDefault="007D6365" w:rsidP="00731E68">
      <w:pPr>
        <w:pStyle w:val="Lista3"/>
      </w:pPr>
      <w:r w:rsidRPr="00B74874">
        <w:rPr>
          <w:rStyle w:val="ForeignKhmerScript"/>
          <w:rFonts w:hint="cs"/>
          <w:cs/>
        </w:rPr>
        <w:t>ល្អិត</w:t>
      </w:r>
      <w:r w:rsidRPr="007D6365">
        <w:t xml:space="preserve"> </w:t>
      </w:r>
      <w:r w:rsidRPr="00731E68">
        <w:rPr>
          <w:rStyle w:val="Foreign"/>
        </w:rPr>
        <w:t>lqita</w:t>
      </w:r>
      <w:r w:rsidRPr="007D6365">
        <w:t xml:space="preserve"> as opposed to </w:t>
      </w:r>
      <w:r w:rsidRPr="00B74874">
        <w:rPr>
          <w:rStyle w:val="ForeignKhmerScript"/>
          <w:rFonts w:hint="cs"/>
          <w:cs/>
        </w:rPr>
        <w:t>ល្ឥត</w:t>
      </w:r>
      <w:r w:rsidRPr="007D6365">
        <w:t xml:space="preserve"> </w:t>
      </w:r>
      <w:r w:rsidRPr="00731E68">
        <w:rPr>
          <w:rStyle w:val="Foreign"/>
        </w:rPr>
        <w:t>lIta</w:t>
      </w:r>
      <w:r w:rsidRPr="007D6365">
        <w:t> </w:t>
      </w:r>
    </w:p>
    <w:p w14:paraId="06353014" w14:textId="77777777" w:rsidR="007D6365" w:rsidRPr="007D6365" w:rsidRDefault="007D6365" w:rsidP="00731E68">
      <w:pPr>
        <w:pStyle w:val="Lista3"/>
      </w:pPr>
      <w:r w:rsidRPr="00B74874">
        <w:rPr>
          <w:rStyle w:val="ForeignKhmerScript"/>
          <w:rFonts w:hint="cs"/>
          <w:cs/>
        </w:rPr>
        <w:t>ប្អូន</w:t>
      </w:r>
      <w:r w:rsidRPr="007D6365">
        <w:t xml:space="preserve"> </w:t>
      </w:r>
      <w:r w:rsidRPr="00731E68">
        <w:rPr>
          <w:rStyle w:val="Foreign"/>
        </w:rPr>
        <w:t>pqūna</w:t>
      </w:r>
      <w:r w:rsidRPr="007D6365">
        <w:t xml:space="preserve"> as opposed to </w:t>
      </w:r>
      <w:r w:rsidRPr="00B74874">
        <w:rPr>
          <w:rStyle w:val="ForeignKhmerScript"/>
          <w:rFonts w:hint="cs"/>
          <w:cs/>
        </w:rPr>
        <w:t>ផ្ឧន</w:t>
      </w:r>
      <w:r w:rsidRPr="007D6365">
        <w:t xml:space="preserve"> </w:t>
      </w:r>
      <w:r w:rsidRPr="00731E68">
        <w:rPr>
          <w:rStyle w:val="Foreign"/>
        </w:rPr>
        <w:t>phUna</w:t>
      </w:r>
    </w:p>
    <w:p w14:paraId="4182134E" w14:textId="093304D6" w:rsidR="007D6365" w:rsidRPr="007D6365" w:rsidRDefault="007D6365" w:rsidP="00731E68">
      <w:pPr>
        <w:pStyle w:val="Lista3"/>
      </w:pPr>
      <w:r w:rsidRPr="00B74874">
        <w:rPr>
          <w:rStyle w:val="ForeignKhmerScript"/>
          <w:rFonts w:hint="cs"/>
          <w:cs/>
        </w:rPr>
        <w:t>ក្អេក</w:t>
      </w:r>
      <w:r w:rsidRPr="007D6365">
        <w:t xml:space="preserve"> </w:t>
      </w:r>
      <w:r w:rsidRPr="00731E68">
        <w:rPr>
          <w:rStyle w:val="Foreign"/>
        </w:rPr>
        <w:t>kqeka</w:t>
      </w:r>
      <w:r w:rsidRPr="007D6365">
        <w:t xml:space="preserve"> as opposed to </w:t>
      </w:r>
      <w:r w:rsidRPr="00B74874">
        <w:rPr>
          <w:rStyle w:val="ForeignKhmerScript"/>
          <w:rFonts w:hint="cs"/>
          <w:cs/>
        </w:rPr>
        <w:t>ក្ឯក</w:t>
      </w:r>
      <w:r w:rsidRPr="007D6365">
        <w:t xml:space="preserve"> </w:t>
      </w:r>
      <w:r w:rsidRPr="00731E68">
        <w:rPr>
          <w:rStyle w:val="Foreign"/>
        </w:rPr>
        <w:t>kEka</w:t>
      </w:r>
      <w:r w:rsidRPr="007D6365">
        <w:t xml:space="preserve"> and </w:t>
      </w:r>
      <w:r w:rsidRPr="00B74874">
        <w:rPr>
          <w:rStyle w:val="ForeignKhmerScript"/>
          <w:rFonts w:hint="cs"/>
          <w:cs/>
        </w:rPr>
        <w:t>ក្អែក</w:t>
      </w:r>
      <w:r w:rsidRPr="007D6365">
        <w:t xml:space="preserve"> </w:t>
      </w:r>
      <w:r w:rsidRPr="00731E68">
        <w:rPr>
          <w:rStyle w:val="Foreign"/>
        </w:rPr>
        <w:t>kqaeka</w:t>
      </w:r>
      <w:r w:rsidR="00731E68">
        <w:rPr>
          <w:rStyle w:val="Lbjegyzet-hivatkozs"/>
        </w:rPr>
        <w:footnoteReference w:id="11"/>
      </w:r>
    </w:p>
    <w:p w14:paraId="3DC0E494" w14:textId="77777777" w:rsidR="007D6365" w:rsidRPr="007D6365" w:rsidRDefault="007D6365" w:rsidP="00731E68">
      <w:r w:rsidRPr="007D6365">
        <w:t>The following table repeats some of the same examples but adds potential equivalents in Balinese glyphs, and shows that the same identically transliterated sequence may not lead to the same transcribed sequence between one writing system and another, because at the level of transcription, we must start to take into account the sounds that are being expressed. The last column shows the romanization that you may use, for instance, in commentary and translation, when you wish to cite words as words, not as transliterated strings of characters. </w:t>
      </w:r>
    </w:p>
    <w:tbl>
      <w:tblPr>
        <w:tblW w:w="5114" w:type="pct"/>
        <w:tblCellMar>
          <w:top w:w="15" w:type="dxa"/>
          <w:left w:w="15" w:type="dxa"/>
          <w:bottom w:w="15" w:type="dxa"/>
          <w:right w:w="15" w:type="dxa"/>
        </w:tblCellMar>
        <w:tblLook w:val="04A0" w:firstRow="1" w:lastRow="0" w:firstColumn="1" w:lastColumn="0" w:noHBand="0" w:noVBand="1"/>
      </w:tblPr>
      <w:tblGrid>
        <w:gridCol w:w="2066"/>
        <w:gridCol w:w="1186"/>
        <w:gridCol w:w="1277"/>
        <w:gridCol w:w="1560"/>
        <w:gridCol w:w="1641"/>
        <w:gridCol w:w="2107"/>
      </w:tblGrid>
      <w:tr w:rsidR="00D23131" w:rsidRPr="007D6365" w14:paraId="04F6DEB1"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C0DCF8B" w14:textId="77777777" w:rsidR="007D6365" w:rsidRPr="007D6365" w:rsidRDefault="007D6365" w:rsidP="00965FFF">
            <w:pPr>
              <w:pStyle w:val="Tabletext"/>
              <w:keepNext/>
            </w:pPr>
            <w:r w:rsidRPr="007D6365">
              <w:lastRenderedPageBreak/>
              <w:t>combination</w:t>
            </w:r>
          </w:p>
        </w:tc>
        <w:tc>
          <w:tcPr>
            <w:tcW w:w="60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8DFCFCE" w14:textId="77777777" w:rsidR="007D6365" w:rsidRPr="007D6365" w:rsidRDefault="007D6365" w:rsidP="00965FFF">
            <w:pPr>
              <w:pStyle w:val="Tabletext"/>
              <w:keepNext/>
            </w:pPr>
            <w:r w:rsidRPr="007D6365">
              <w:t>Khmer glyph</w:t>
            </w:r>
          </w:p>
        </w:tc>
        <w:tc>
          <w:tcPr>
            <w:tcW w:w="649"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D33D02E" w14:textId="77777777" w:rsidR="007D6365" w:rsidRPr="007D6365" w:rsidRDefault="007D6365" w:rsidP="00965FFF">
            <w:pPr>
              <w:pStyle w:val="Tabletext"/>
              <w:keepNext/>
            </w:pPr>
            <w:r w:rsidRPr="007D6365">
              <w:t>Balinese glyph</w:t>
            </w:r>
          </w:p>
        </w:tc>
        <w:tc>
          <w:tcPr>
            <w:tcW w:w="793"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7C62CFC" w14:textId="77777777" w:rsidR="007D6365" w:rsidRPr="007D6365" w:rsidRDefault="007D6365" w:rsidP="00965FFF">
            <w:pPr>
              <w:pStyle w:val="Tabletext"/>
              <w:keepNext/>
            </w:pPr>
            <w:r w:rsidRPr="007D6365">
              <w:t>DHARMA</w:t>
            </w:r>
          </w:p>
          <w:p w14:paraId="48B882D5" w14:textId="77777777" w:rsidR="007D6365" w:rsidRPr="007D6365" w:rsidRDefault="007D6365" w:rsidP="00965FFF">
            <w:pPr>
              <w:pStyle w:val="Tabletext"/>
              <w:keepNext/>
            </w:pPr>
            <w:r w:rsidRPr="007D6365">
              <w:t>transliteration</w:t>
            </w:r>
          </w:p>
        </w:tc>
        <w:tc>
          <w:tcPr>
            <w:tcW w:w="834"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69800390" w14:textId="77777777" w:rsidR="007D6365" w:rsidRPr="007D6365" w:rsidRDefault="007D6365" w:rsidP="00965FFF">
            <w:pPr>
              <w:pStyle w:val="Tabletext"/>
              <w:keepNext/>
            </w:pPr>
            <w:r w:rsidRPr="007D6365">
              <w:t>IPA</w:t>
            </w:r>
          </w:p>
          <w:p w14:paraId="6F159183" w14:textId="77777777" w:rsidR="007D6365" w:rsidRPr="007D6365" w:rsidRDefault="007D6365" w:rsidP="00965FFF">
            <w:pPr>
              <w:pStyle w:val="Tabletext"/>
              <w:keepNext/>
            </w:pPr>
            <w:r w:rsidRPr="007D6365">
              <w:t>transcription</w:t>
            </w:r>
          </w:p>
        </w:tc>
        <w:tc>
          <w:tcPr>
            <w:tcW w:w="1072"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297C4581" w14:textId="77777777" w:rsidR="007D6365" w:rsidRPr="007D6365" w:rsidRDefault="007D6365" w:rsidP="00965FFF">
            <w:pPr>
              <w:pStyle w:val="Tabletext"/>
              <w:keepNext/>
            </w:pPr>
            <w:r w:rsidRPr="007D6365">
              <w:t>DHARMA transcription</w:t>
            </w:r>
          </w:p>
          <w:p w14:paraId="1F832388" w14:textId="77777777" w:rsidR="007D6365" w:rsidRPr="007D6365" w:rsidRDefault="007D6365" w:rsidP="00965FFF">
            <w:pPr>
              <w:pStyle w:val="Tabletext"/>
              <w:keepNext/>
            </w:pPr>
            <w:r w:rsidRPr="007D6365">
              <w:t>(lower and upper case)</w:t>
            </w:r>
          </w:p>
        </w:tc>
      </w:tr>
      <w:tr w:rsidR="00D23131" w:rsidRPr="007D6365" w14:paraId="4A658D5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0DC9EE51" w14:textId="77777777" w:rsidR="007D6365" w:rsidRPr="00731E68" w:rsidRDefault="007D6365" w:rsidP="00965FFF">
            <w:pPr>
              <w:pStyle w:val="Tabletext"/>
              <w:keepNext/>
              <w:rPr>
                <w:rStyle w:val="Foreign"/>
              </w:rPr>
            </w:pPr>
            <w:r w:rsidRPr="00731E68">
              <w:rPr>
                <w:rStyle w:val="Foreign"/>
              </w:rPr>
              <w:t>A</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4DE1"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9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D9D4" w14:textId="77777777" w:rsidR="007D6365" w:rsidRPr="00731E68" w:rsidRDefault="007D6365" w:rsidP="00965FFF">
            <w:pPr>
              <w:pStyle w:val="Tabletext"/>
              <w:keepNext/>
              <w:rPr>
                <w:rStyle w:val="Foreign"/>
              </w:rPr>
            </w:pPr>
            <w:r w:rsidRPr="00731E68">
              <w:rPr>
                <w:rStyle w:val="Foreign"/>
              </w:rPr>
              <w:t>A</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6C0" w14:textId="77777777" w:rsidR="007D6365" w:rsidRPr="007D6365" w:rsidRDefault="007D6365" w:rsidP="00965FFF">
            <w:pPr>
              <w:pStyle w:val="Tabletext"/>
              <w:keepNext/>
            </w:pPr>
            <w:r w:rsidRPr="007D6365">
              <w:t>Khmer /</w:t>
            </w:r>
            <w:proofErr w:type="spellStart"/>
            <w:r w:rsidRPr="007D6365">
              <w:t>ʔa</w:t>
            </w:r>
            <w:proofErr w:type="spellEnd"/>
            <w:r w:rsidRPr="007D6365">
              <w:t>/</w:t>
            </w:r>
          </w:p>
          <w:p w14:paraId="5F56F815" w14:textId="77777777" w:rsidR="007D6365" w:rsidRPr="007D6365" w:rsidRDefault="007D6365" w:rsidP="00965FFF">
            <w:pPr>
              <w:pStyle w:val="Tabletext"/>
              <w:keepNext/>
            </w:pPr>
            <w:r w:rsidRPr="007D6365">
              <w:t>Bal. /a/</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30A5" w14:textId="74C8CFFA" w:rsidR="007D6365" w:rsidRPr="00731E68" w:rsidRDefault="007D6365" w:rsidP="00965FFF">
            <w:pPr>
              <w:pStyle w:val="Tabletext"/>
              <w:keepNext/>
              <w:rPr>
                <w:rStyle w:val="Foreign"/>
              </w:rPr>
            </w:pPr>
            <w:r w:rsidRPr="00731E68">
              <w:rPr>
                <w:rStyle w:val="Foreign"/>
              </w:rPr>
              <w:t>qa ’a </w:t>
            </w:r>
            <w:r w:rsidRPr="00731E68">
              <w:t xml:space="preserve"> or </w:t>
            </w:r>
            <w:r w:rsidRPr="00731E68">
              <w:rPr>
                <w:rStyle w:val="Foreign"/>
              </w:rPr>
              <w:t>qA ’A</w:t>
            </w:r>
          </w:p>
          <w:p w14:paraId="6BEEFCCF" w14:textId="77777777" w:rsidR="007D6365" w:rsidRPr="00731E68" w:rsidRDefault="007D6365" w:rsidP="00965FFF">
            <w:pPr>
              <w:pStyle w:val="Tabletext"/>
              <w:keepNext/>
              <w:rPr>
                <w:rStyle w:val="Foreign"/>
              </w:rPr>
            </w:pPr>
            <w:r w:rsidRPr="00731E68">
              <w:rPr>
                <w:rStyle w:val="Foreign"/>
              </w:rPr>
              <w:t>a A</w:t>
            </w:r>
          </w:p>
        </w:tc>
      </w:tr>
      <w:tr w:rsidR="00D23131" w:rsidRPr="007D6365" w14:paraId="5C1E8300"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34ECB526" w14:textId="77777777" w:rsidR="007D6365" w:rsidRPr="007D6365" w:rsidRDefault="007D6365" w:rsidP="00965FFF">
            <w:pPr>
              <w:pStyle w:val="Tabletext"/>
              <w:keepNext/>
            </w:pPr>
            <w:r w:rsidRPr="00731E68">
              <w:rPr>
                <w:rStyle w:val="Foreign"/>
              </w:rPr>
              <w:t>A</w:t>
            </w:r>
            <w:r w:rsidRPr="007D6365">
              <w:t xml:space="preserve"> with </w:t>
            </w:r>
            <w:r w:rsidRPr="00731E68">
              <w:rPr>
                <w:rStyle w:val="Foreign"/>
              </w:rPr>
              <w:t>e</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4B84"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098F"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5723" w14:textId="77777777" w:rsidR="007D6365" w:rsidRPr="00731E68" w:rsidRDefault="007D6365" w:rsidP="00965FFF">
            <w:pPr>
              <w:pStyle w:val="Tabletext"/>
              <w:keepNext/>
              <w:rPr>
                <w:rStyle w:val="Foreign"/>
              </w:rPr>
            </w:pPr>
            <w:r w:rsidRPr="00731E68">
              <w:rPr>
                <w:rStyle w:val="Foreign"/>
              </w:rPr>
              <w:t>qe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FA8" w14:textId="77777777" w:rsidR="007D6365" w:rsidRPr="007D6365" w:rsidRDefault="007D6365" w:rsidP="00965FFF">
            <w:pPr>
              <w:pStyle w:val="Tabletext"/>
              <w:keepNext/>
            </w:pPr>
            <w:r w:rsidRPr="007D6365">
              <w:t>Khmer /</w:t>
            </w:r>
            <w:proofErr w:type="spellStart"/>
            <w:r w:rsidRPr="007D6365">
              <w:t>ʔe</w:t>
            </w:r>
            <w:proofErr w:type="spellEnd"/>
            <w:r w:rsidRPr="007D6365">
              <w:t>/</w:t>
            </w:r>
          </w:p>
          <w:p w14:paraId="54B10FC2" w14:textId="77777777" w:rsidR="007D6365" w:rsidRPr="007D6365" w:rsidRDefault="007D6365" w:rsidP="00965FFF">
            <w:pPr>
              <w:pStyle w:val="Tabletext"/>
              <w:keepNext/>
            </w:pPr>
            <w:r w:rsidRPr="007D6365">
              <w:t>Bal. /e/</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A5E" w14:textId="56DFA1DB" w:rsidR="007D6365" w:rsidRPr="00731E68" w:rsidRDefault="007D6365" w:rsidP="00965FFF">
            <w:pPr>
              <w:pStyle w:val="Tabletext"/>
              <w:keepNext/>
              <w:rPr>
                <w:rStyle w:val="Foreign"/>
              </w:rPr>
            </w:pPr>
            <w:r w:rsidRPr="00731E68">
              <w:rPr>
                <w:rStyle w:val="Foreign"/>
              </w:rPr>
              <w:t>qe ’e</w:t>
            </w:r>
            <w:r w:rsidRPr="00731E68">
              <w:t xml:space="preserve"> or </w:t>
            </w:r>
            <w:r w:rsidRPr="00731E68">
              <w:rPr>
                <w:rStyle w:val="Foreign"/>
              </w:rPr>
              <w:t>qE  ’E</w:t>
            </w:r>
          </w:p>
          <w:p w14:paraId="1E81296A" w14:textId="77777777" w:rsidR="007D6365" w:rsidRPr="00731E68" w:rsidRDefault="007D6365" w:rsidP="00965FFF">
            <w:pPr>
              <w:pStyle w:val="Tabletext"/>
              <w:keepNext/>
              <w:rPr>
                <w:rStyle w:val="Foreign"/>
              </w:rPr>
            </w:pPr>
            <w:r w:rsidRPr="00731E68">
              <w:rPr>
                <w:rStyle w:val="Foreign"/>
              </w:rPr>
              <w:t>e E</w:t>
            </w:r>
          </w:p>
        </w:tc>
      </w:tr>
      <w:tr w:rsidR="00D23131" w:rsidRPr="007D6365" w14:paraId="112C9B8B"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0016B08" w14:textId="26F262CB"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u</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0839"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EFD"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B729" w14:textId="77777777" w:rsidR="007D6365" w:rsidRPr="00731E68" w:rsidRDefault="007D6365" w:rsidP="00965FFF">
            <w:pPr>
              <w:pStyle w:val="Tabletext"/>
              <w:keepNext/>
              <w:rPr>
                <w:rStyle w:val="Foreign"/>
              </w:rPr>
            </w:pPr>
            <w:r w:rsidRPr="00731E68">
              <w:rPr>
                <w:rStyle w:val="Foreign"/>
              </w:rPr>
              <w:t>qu</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90BE" w14:textId="77777777" w:rsidR="007D6365" w:rsidRPr="007D6365" w:rsidRDefault="007D6365" w:rsidP="00965FFF">
            <w:pPr>
              <w:pStyle w:val="Tabletext"/>
              <w:keepNext/>
            </w:pPr>
            <w:r w:rsidRPr="007D6365">
              <w:t>Khmer/</w:t>
            </w:r>
            <w:proofErr w:type="spellStart"/>
            <w:r w:rsidRPr="007D6365">
              <w:t>ʔu</w:t>
            </w:r>
            <w:proofErr w:type="spellEnd"/>
            <w:r w:rsidRPr="007D6365">
              <w:t>/</w:t>
            </w:r>
          </w:p>
          <w:p w14:paraId="0EF56B45" w14:textId="77777777" w:rsidR="007D6365" w:rsidRPr="007D6365" w:rsidRDefault="007D6365" w:rsidP="00965FFF">
            <w:pPr>
              <w:pStyle w:val="Tabletext"/>
              <w:keepNext/>
            </w:pPr>
            <w:r w:rsidRPr="007D6365">
              <w:t>Bal. /u/</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E9EA"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21BAAA86" w14:textId="77777777" w:rsidR="007D6365" w:rsidRPr="00731E68" w:rsidRDefault="007D6365" w:rsidP="00965FFF">
            <w:pPr>
              <w:pStyle w:val="Tabletext"/>
              <w:keepNext/>
              <w:rPr>
                <w:rStyle w:val="Foreign"/>
              </w:rPr>
            </w:pPr>
            <w:r w:rsidRPr="00731E68">
              <w:rPr>
                <w:rStyle w:val="Foreign"/>
              </w:rPr>
              <w:t>u U</w:t>
            </w:r>
          </w:p>
        </w:tc>
      </w:tr>
      <w:tr w:rsidR="00D23131" w:rsidRPr="007D6365" w14:paraId="1B7903B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7F7484E9" w14:textId="05D747D0" w:rsidR="007D6365" w:rsidRPr="007D6365" w:rsidRDefault="007D6365" w:rsidP="00D23131">
            <w:pPr>
              <w:pStyle w:val="Tabletext"/>
              <w:keepNext/>
            </w:pPr>
            <w:r w:rsidRPr="00731E68">
              <w:rPr>
                <w:rStyle w:val="Foreign"/>
              </w:rPr>
              <w:t>A</w:t>
            </w:r>
            <w:r w:rsidRPr="007D6365">
              <w:t xml:space="preserve"> with</w:t>
            </w:r>
            <w:r w:rsidR="00D23131">
              <w:t xml:space="preserve"> </w:t>
            </w:r>
            <w:r w:rsidRPr="00731E68">
              <w:rPr>
                <w:rStyle w:val="Foreign"/>
              </w:rPr>
              <w:t>i</w:t>
            </w:r>
            <w:r w:rsidRPr="007D6365">
              <w:t xml:space="preserve"> marker</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D80" w14:textId="77777777" w:rsidR="007D6365" w:rsidRPr="00731E68" w:rsidRDefault="007D6365" w:rsidP="00965FFF">
            <w:pPr>
              <w:pStyle w:val="Tabletext"/>
              <w:keepN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3EE9" w14:textId="77777777" w:rsidR="007D6365" w:rsidRPr="00731E68" w:rsidRDefault="007D6365" w:rsidP="00965FFF">
            <w:pPr>
              <w:pStyle w:val="Tabletext"/>
              <w:keepN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2818" w14:textId="77777777" w:rsidR="007D6365" w:rsidRPr="00731E68" w:rsidRDefault="007D6365" w:rsidP="00965FFF">
            <w:pPr>
              <w:pStyle w:val="Tabletext"/>
              <w:keepNext/>
              <w:rPr>
                <w:rStyle w:val="Foreign"/>
              </w:rPr>
            </w:pPr>
            <w:r w:rsidRPr="00731E68">
              <w:rPr>
                <w:rStyle w:val="Foreign"/>
              </w:rPr>
              <w:t>qi</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E415" w14:textId="77777777" w:rsidR="007D6365" w:rsidRPr="007D6365" w:rsidRDefault="007D6365" w:rsidP="00965FFF">
            <w:pPr>
              <w:pStyle w:val="Tabletext"/>
              <w:keepNext/>
            </w:pPr>
            <w:r w:rsidRPr="007D6365">
              <w:t>Khmer /</w:t>
            </w:r>
            <w:proofErr w:type="spellStart"/>
            <w:r w:rsidRPr="007D6365">
              <w:t>ʔi</w:t>
            </w:r>
            <w:proofErr w:type="spellEnd"/>
            <w:r w:rsidRPr="007D6365">
              <w:t>/</w:t>
            </w:r>
          </w:p>
          <w:p w14:paraId="0D5BB86C" w14:textId="77777777" w:rsidR="007D6365" w:rsidRPr="007D6365" w:rsidRDefault="007D6365" w:rsidP="00965FFF">
            <w:pPr>
              <w:pStyle w:val="Tabletext"/>
              <w:keepNext/>
            </w:pPr>
            <w:r w:rsidRPr="007D6365">
              <w:t>Bal. /</w:t>
            </w:r>
            <w:proofErr w:type="spellStart"/>
            <w:r w:rsidRPr="007D6365">
              <w:t>i</w:t>
            </w:r>
            <w:proofErr w:type="spellEnd"/>
            <w:r w:rsidRPr="007D6365">
              <w:t>/</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C2F5" w14:textId="77777777" w:rsidR="007D6365" w:rsidRPr="00731E68" w:rsidRDefault="007D6365" w:rsidP="00965FFF">
            <w:pPr>
              <w:pStyle w:val="Tabletext"/>
              <w:keepNext/>
              <w:rPr>
                <w:rStyle w:val="Foreign"/>
              </w:rPr>
            </w:pPr>
            <w:r w:rsidRPr="00731E68">
              <w:rPr>
                <w:rStyle w:val="Foreign"/>
              </w:rPr>
              <w:t>qu ’u</w:t>
            </w:r>
            <w:r w:rsidRPr="00731E68">
              <w:t xml:space="preserve"> or </w:t>
            </w:r>
            <w:r w:rsidRPr="00731E68">
              <w:rPr>
                <w:rStyle w:val="Foreign"/>
              </w:rPr>
              <w:t>qU ’U</w:t>
            </w:r>
          </w:p>
          <w:p w14:paraId="3B49DB90" w14:textId="77777777" w:rsidR="007D6365" w:rsidRPr="00731E68" w:rsidRDefault="007D6365" w:rsidP="00965FFF">
            <w:pPr>
              <w:pStyle w:val="Tabletext"/>
              <w:keepNext/>
              <w:rPr>
                <w:rStyle w:val="Foreign"/>
              </w:rPr>
            </w:pPr>
            <w:r w:rsidRPr="00731E68">
              <w:rPr>
                <w:rStyle w:val="Foreign"/>
              </w:rPr>
              <w:t>u U</w:t>
            </w:r>
          </w:p>
        </w:tc>
      </w:tr>
      <w:tr w:rsidR="00D23131" w:rsidRPr="007D6365" w14:paraId="357881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hideMark/>
          </w:tcPr>
          <w:p w14:paraId="460681E0" w14:textId="7BC390B7" w:rsidR="007D6365" w:rsidRPr="007D6365" w:rsidRDefault="007D6365" w:rsidP="00D23131">
            <w:pPr>
              <w:pStyle w:val="Tabletext"/>
            </w:pPr>
            <w:r w:rsidRPr="00731E68">
              <w:rPr>
                <w:rStyle w:val="Foreign"/>
              </w:rPr>
              <w:t>A</w:t>
            </w:r>
            <w:r w:rsidRPr="007D6365">
              <w:t xml:space="preserve"> with</w:t>
            </w:r>
            <w:r w:rsidR="00D23131">
              <w:t xml:space="preserve"> </w:t>
            </w:r>
            <w:r w:rsidRPr="00731E68">
              <w:rPr>
                <w:rStyle w:val="Foreign"/>
              </w:rPr>
              <w:t>e</w:t>
            </w:r>
            <w:r w:rsidRPr="007D6365">
              <w:t xml:space="preserve"> and </w:t>
            </w:r>
            <w:r w:rsidRPr="00731E68">
              <w:rPr>
                <w:rStyle w:val="Foreign"/>
              </w:rPr>
              <w:t>ā</w:t>
            </w:r>
            <w:r w:rsidRPr="007D6365">
              <w:t xml:space="preserve"> markers</w:t>
            </w:r>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736" w14:textId="77777777" w:rsidR="007D6365" w:rsidRPr="00731E68" w:rsidRDefault="007D6365" w:rsidP="00F14D6A">
            <w:pPr>
              <w:pStyle w:val="Tabletext"/>
              <w:rPr>
                <w:rStyle w:val="ForeignKhmerScript"/>
              </w:rPr>
            </w:pPr>
            <w:r w:rsidRPr="00731E68">
              <w:rPr>
                <w:rStyle w:val="ForeignKhmerScript"/>
                <w:rFonts w:hint="cs"/>
                <w:cs/>
              </w:rPr>
              <w:t>េអា</w:t>
            </w: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B502" w14:textId="77777777" w:rsidR="007D6365" w:rsidRPr="00731E68" w:rsidRDefault="007D6365" w:rsidP="00F14D6A">
            <w:pPr>
              <w:pStyle w:val="Tabletext"/>
              <w:rPr>
                <w:rStyle w:val="ForeignBalineseScript"/>
              </w:rPr>
            </w:pPr>
            <w:r w:rsidRPr="00731E68">
              <w:rPr>
                <w:rStyle w:val="ForeignBalineseScript"/>
              </w:rPr>
              <w:t>ᬅᭀ</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F5E2" w14:textId="77777777" w:rsidR="007D6365" w:rsidRPr="00731E68" w:rsidRDefault="007D6365" w:rsidP="00F14D6A">
            <w:pPr>
              <w:pStyle w:val="Tabletext"/>
              <w:rPr>
                <w:rStyle w:val="Foreign"/>
              </w:rPr>
            </w:pPr>
            <w:r w:rsidRPr="00731E68">
              <w:rPr>
                <w:rStyle w:val="Foreign"/>
              </w:rPr>
              <w:t>qo</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895A7" w14:textId="77777777" w:rsidR="007D6365" w:rsidRPr="007D6365" w:rsidRDefault="007D6365" w:rsidP="00F14D6A">
            <w:pPr>
              <w:pStyle w:val="Tabletext"/>
            </w:pPr>
            <w:r w:rsidRPr="007D6365">
              <w:t>Khmer /</w:t>
            </w:r>
            <w:proofErr w:type="spellStart"/>
            <w:r w:rsidRPr="007D6365">
              <w:t>ʔo</w:t>
            </w:r>
            <w:proofErr w:type="spellEnd"/>
            <w:r w:rsidRPr="007D6365">
              <w:t>/</w:t>
            </w:r>
          </w:p>
          <w:p w14:paraId="1451E424" w14:textId="77777777" w:rsidR="007D6365" w:rsidRPr="007D6365" w:rsidRDefault="007D6365" w:rsidP="00F14D6A">
            <w:pPr>
              <w:pStyle w:val="Tabletext"/>
            </w:pPr>
            <w:r w:rsidRPr="007D6365">
              <w:t>Bal. /o/</w:t>
            </w: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9E819" w14:textId="77777777" w:rsidR="007D6365" w:rsidRPr="00731E68" w:rsidRDefault="007D6365" w:rsidP="00F14D6A">
            <w:pPr>
              <w:pStyle w:val="Tabletext"/>
              <w:rPr>
                <w:rStyle w:val="Foreign"/>
              </w:rPr>
            </w:pPr>
            <w:r w:rsidRPr="00731E68">
              <w:rPr>
                <w:rStyle w:val="Foreign"/>
              </w:rPr>
              <w:t>qo ’o</w:t>
            </w:r>
            <w:r w:rsidRPr="00731E68">
              <w:t xml:space="preserve"> or </w:t>
            </w:r>
            <w:r w:rsidRPr="00731E68">
              <w:rPr>
                <w:rStyle w:val="Foreign"/>
              </w:rPr>
              <w:t>qO ’o</w:t>
            </w:r>
          </w:p>
          <w:p w14:paraId="2539CCF4" w14:textId="77777777" w:rsidR="007D6365" w:rsidRPr="00731E68" w:rsidRDefault="007D6365" w:rsidP="00F14D6A">
            <w:pPr>
              <w:pStyle w:val="Tabletext"/>
              <w:rPr>
                <w:rStyle w:val="Foreign"/>
              </w:rPr>
            </w:pPr>
            <w:r w:rsidRPr="00731E68">
              <w:rPr>
                <w:rStyle w:val="Foreign"/>
              </w:rPr>
              <w:t>o O</w:t>
            </w:r>
          </w:p>
        </w:tc>
      </w:tr>
      <w:tr w:rsidR="00455844" w:rsidRPr="007D6365" w14:paraId="20474DDF"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59DC559D" w14:textId="3F77996E" w:rsidR="00455844" w:rsidRPr="00731E68" w:rsidRDefault="00455844" w:rsidP="00D23131">
            <w:pPr>
              <w:pStyle w:val="Tabletext"/>
              <w:rPr>
                <w:rStyle w:val="Foreign"/>
              </w:rPr>
            </w:pPr>
            <w:ins w:id="203" w:author="Dániel Balogh" w:date="2020-11-02T08:51:00Z">
              <w:r w:rsidRPr="00731E68">
                <w:rPr>
                  <w:rStyle w:val="Foreign"/>
                </w:rPr>
                <w:t>A</w:t>
              </w:r>
              <w:r w:rsidRPr="007D6365">
                <w:t xml:space="preserve"> with</w:t>
              </w:r>
              <w:r>
                <w:t xml:space="preserve"> </w:t>
              </w:r>
            </w:ins>
            <w:ins w:id="204" w:author="Dániel Balogh" w:date="2020-11-02T08:52:00Z">
              <w:r w:rsidRPr="007D6365">
                <w:rPr>
                  <w:rStyle w:val="Foreign"/>
                  <w:rFonts w:eastAsia="Arial"/>
                </w:rPr>
                <w:t>ə</w:t>
              </w:r>
            </w:ins>
            <w:ins w:id="205" w:author="Dániel Balogh" w:date="2020-11-02T08:51:00Z">
              <w:r w:rsidRPr="007D6365">
                <w:t xml:space="preserve"> marker</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C1A"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7AA02" w14:textId="795AF504" w:rsidR="00455844" w:rsidRPr="00731E68" w:rsidRDefault="00455844" w:rsidP="00F14D6A">
            <w:pPr>
              <w:pStyle w:val="Tabletext"/>
              <w:rPr>
                <w:rStyle w:val="ForeignBalineseScript"/>
              </w:rPr>
            </w:pPr>
            <w:ins w:id="206"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CC3D" w14:textId="0B69AC4D" w:rsidR="00455844" w:rsidRPr="00731E68" w:rsidRDefault="00455844" w:rsidP="00F14D6A">
            <w:pPr>
              <w:pStyle w:val="Tabletext"/>
              <w:rPr>
                <w:rStyle w:val="Foreign"/>
              </w:rPr>
            </w:pPr>
            <w:ins w:id="207" w:author="Dániel Balogh" w:date="2020-11-02T08:52:00Z">
              <w:r>
                <w:rPr>
                  <w:rStyle w:val="Foreign"/>
                </w:rPr>
                <w:t>q</w:t>
              </w:r>
              <w:r w:rsidRPr="007D6365">
                <w:rPr>
                  <w:rStyle w:val="Foreign"/>
                  <w:rFonts w:eastAsia="Arial"/>
                </w:rPr>
                <w:t>ə</w:t>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453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E497" w14:textId="77777777" w:rsidR="00455844" w:rsidRPr="00731E68" w:rsidRDefault="00455844" w:rsidP="00F14D6A">
            <w:pPr>
              <w:pStyle w:val="Tabletext"/>
              <w:rPr>
                <w:rStyle w:val="Foreign"/>
              </w:rPr>
            </w:pPr>
          </w:p>
        </w:tc>
      </w:tr>
      <w:tr w:rsidR="00455844" w:rsidRPr="007D6365" w14:paraId="61A994E5" w14:textId="77777777" w:rsidTr="00D23131">
        <w:tc>
          <w:tcPr>
            <w:tcW w:w="1050" w:type="pct"/>
            <w:tcBorders>
              <w:top w:val="single" w:sz="8" w:space="0" w:color="000000"/>
              <w:left w:val="single" w:sz="8" w:space="0" w:color="000000"/>
              <w:bottom w:val="single" w:sz="8" w:space="0" w:color="000000"/>
              <w:right w:val="single" w:sz="8" w:space="0" w:color="000000"/>
            </w:tcBorders>
            <w:shd w:val="clear" w:color="auto" w:fill="EAF1DD"/>
            <w:tcMar>
              <w:top w:w="100" w:type="dxa"/>
              <w:left w:w="100" w:type="dxa"/>
              <w:bottom w:w="100" w:type="dxa"/>
              <w:right w:w="100" w:type="dxa"/>
            </w:tcMar>
          </w:tcPr>
          <w:p w14:paraId="691D2CC4" w14:textId="155C4285" w:rsidR="00455844" w:rsidRPr="00731E68" w:rsidRDefault="00455844" w:rsidP="00D23131">
            <w:pPr>
              <w:pStyle w:val="Tabletext"/>
              <w:rPr>
                <w:rStyle w:val="Foreign"/>
              </w:rPr>
            </w:pPr>
            <w:ins w:id="208" w:author="Dániel Balogh" w:date="2020-11-02T08:51:00Z">
              <w:r w:rsidRPr="00731E68">
                <w:rPr>
                  <w:rStyle w:val="Foreign"/>
                </w:rPr>
                <w:t>A</w:t>
              </w:r>
              <w:r w:rsidRPr="007D6365">
                <w:t xml:space="preserve"> with</w:t>
              </w:r>
              <w:r>
                <w:t xml:space="preserve"> </w:t>
              </w:r>
            </w:ins>
            <w:ins w:id="209" w:author="Dániel Balogh" w:date="2020-11-02T08:52:00Z">
              <w:r w:rsidRPr="007D6365">
                <w:rPr>
                  <w:rStyle w:val="Foreign"/>
                  <w:rFonts w:eastAsia="Arial"/>
                </w:rPr>
                <w:t>ə</w:t>
              </w:r>
            </w:ins>
            <w:ins w:id="210" w:author="Dániel Balogh" w:date="2020-11-02T08:51:00Z">
              <w:r w:rsidRPr="007D6365">
                <w:t xml:space="preserve"> and </w:t>
              </w:r>
              <w:r w:rsidRPr="00731E68">
                <w:rPr>
                  <w:rStyle w:val="Foreign"/>
                </w:rPr>
                <w:t>ā</w:t>
              </w:r>
              <w:r w:rsidRPr="007D6365">
                <w:t xml:space="preserve"> markers</w:t>
              </w:r>
            </w:ins>
          </w:p>
        </w:tc>
        <w:tc>
          <w:tcPr>
            <w:tcW w:w="6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4A19" w14:textId="77777777" w:rsidR="00455844" w:rsidRPr="00455844" w:rsidRDefault="00455844" w:rsidP="00F14D6A">
            <w:pPr>
              <w:pStyle w:val="Tabletext"/>
              <w:rPr>
                <w:cs/>
              </w:rPr>
            </w:pPr>
          </w:p>
        </w:tc>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67454" w14:textId="4D192A81" w:rsidR="00455844" w:rsidRPr="00731E68" w:rsidRDefault="00455844" w:rsidP="00F14D6A">
            <w:pPr>
              <w:pStyle w:val="Tabletext"/>
              <w:rPr>
                <w:rStyle w:val="ForeignBalineseScript"/>
              </w:rPr>
            </w:pPr>
            <w:ins w:id="211" w:author="Dániel Balogh" w:date="2020-11-02T08:52:00Z">
              <w:r w:rsidRPr="00455844">
                <w:rPr>
                  <w:rStyle w:val="ForeignBalineseScript"/>
                </w:rPr>
                <w:t>ᬅᭃ</w:t>
              </w:r>
            </w:ins>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98CC9" w14:textId="7E7FD8AB" w:rsidR="00455844" w:rsidRPr="00455844" w:rsidRDefault="00455844" w:rsidP="00F14D6A">
            <w:pPr>
              <w:pStyle w:val="Tabletext"/>
            </w:pPr>
            <w:ins w:id="212" w:author="Dániel Balogh" w:date="2020-11-02T08:52:00Z">
              <w:r>
                <w:rPr>
                  <w:rStyle w:val="Foreign"/>
                </w:rPr>
                <w:t>q</w:t>
              </w:r>
              <w:r w:rsidRPr="007D6365">
                <w:rPr>
                  <w:rStyle w:val="Foreign"/>
                  <w:rFonts w:eastAsia="Arial"/>
                </w:rPr>
                <w:t>ə</w:t>
              </w:r>
              <w:r>
                <w:rPr>
                  <w:rStyle w:val="Foreign"/>
                  <w:rFonts w:eastAsia="Arial"/>
                </w:rPr>
                <w:t>:</w:t>
              </w:r>
            </w:ins>
            <w:ins w:id="213" w:author="Dániel Balogh" w:date="2020-11-02T09:08:00Z">
              <w:r w:rsidR="00A17AB9">
                <w:rPr>
                  <w:rStyle w:val="Lbjegyzet-hivatkozs"/>
                </w:rPr>
                <w:t xml:space="preserve"> </w:t>
              </w:r>
              <w:r w:rsidR="00A17AB9">
                <w:rPr>
                  <w:rStyle w:val="Lbjegyzet-hivatkozs"/>
                </w:rPr>
                <w:footnoteReference w:id="12"/>
              </w:r>
            </w:ins>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AE5CC" w14:textId="77777777" w:rsidR="00455844" w:rsidRPr="007D6365" w:rsidRDefault="00455844" w:rsidP="00F14D6A">
            <w:pPr>
              <w:pStyle w:val="Tabletext"/>
            </w:pPr>
          </w:p>
        </w:tc>
        <w:tc>
          <w:tcPr>
            <w:tcW w:w="10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E705D" w14:textId="77777777" w:rsidR="00455844" w:rsidRPr="00731E68" w:rsidRDefault="00455844" w:rsidP="00F14D6A">
            <w:pPr>
              <w:pStyle w:val="Tabletext"/>
              <w:rPr>
                <w:rStyle w:val="Foreign"/>
              </w:rPr>
            </w:pPr>
          </w:p>
        </w:tc>
      </w:tr>
    </w:tbl>
    <w:p w14:paraId="27E437CF" w14:textId="77777777" w:rsidR="00731E68" w:rsidRDefault="00731E68" w:rsidP="007D6365">
      <w:pPr>
        <w:pStyle w:val="Lista"/>
      </w:pPr>
      <w:r>
        <w:t>f</w:t>
      </w:r>
      <w:r w:rsidR="007D6365" w:rsidRPr="007D6365">
        <w:t>inally, note that when you are representing a Sanskrit name or loanword from an Old Khmer text in transcription, you should transcribe it as you would if the context were fully Sanskrit</w:t>
      </w:r>
    </w:p>
    <w:p w14:paraId="7D47C613" w14:textId="77777777" w:rsidR="00731E68" w:rsidRDefault="00731E68" w:rsidP="00731E68">
      <w:pPr>
        <w:pStyle w:val="Lista2"/>
      </w:pPr>
      <w:r>
        <w:t>e</w:t>
      </w:r>
      <w:r w:rsidR="007D6365" w:rsidRPr="007D6365">
        <w:t xml:space="preserve">.g., </w:t>
      </w:r>
      <w:proofErr w:type="spellStart"/>
      <w:r w:rsidR="007D6365" w:rsidRPr="007D6365">
        <w:t>Amoghapura</w:t>
      </w:r>
      <w:proofErr w:type="spellEnd"/>
      <w:r w:rsidR="007D6365" w:rsidRPr="007D6365">
        <w:t xml:space="preserve"> can remain </w:t>
      </w:r>
      <w:proofErr w:type="spellStart"/>
      <w:r w:rsidR="007D6365" w:rsidRPr="007D6365">
        <w:t>Amoghapura</w:t>
      </w:r>
      <w:proofErr w:type="spellEnd"/>
      <w:r w:rsidR="007D6365" w:rsidRPr="007D6365">
        <w:t>, notwithstanding the facts</w:t>
      </w:r>
    </w:p>
    <w:p w14:paraId="3EDB66D0" w14:textId="77777777" w:rsidR="00731E68" w:rsidRDefault="007D6365" w:rsidP="00731E68">
      <w:pPr>
        <w:pStyle w:val="Lista3"/>
      </w:pPr>
      <w:r w:rsidRPr="007D6365">
        <w:t>(1) that this name would have been pronounced by Khmer speakers with an initial glottal stop and</w:t>
      </w:r>
    </w:p>
    <w:p w14:paraId="0B998237" w14:textId="02041D72" w:rsidR="007D6365" w:rsidRPr="007D6365" w:rsidRDefault="007D6365" w:rsidP="00731E68">
      <w:pPr>
        <w:pStyle w:val="Lista3"/>
      </w:pPr>
      <w:r w:rsidRPr="007D6365">
        <w:t xml:space="preserve">(2) that you would transcribe the same initial syllable as </w:t>
      </w:r>
      <w:r w:rsidRPr="00731E68">
        <w:rPr>
          <w:rStyle w:val="Foreign"/>
        </w:rPr>
        <w:t>’a/qa</w:t>
      </w:r>
      <w:r w:rsidRPr="007D6365">
        <w:t xml:space="preserve"> or  </w:t>
      </w:r>
      <w:r w:rsidRPr="00731E68">
        <w:rPr>
          <w:rStyle w:val="Foreign"/>
        </w:rPr>
        <w:t>’A/qA</w:t>
      </w:r>
      <w:r w:rsidRPr="007D6365">
        <w:t xml:space="preserve"> if it stood inside or at the beginning of a Khmer word or name</w:t>
      </w:r>
    </w:p>
    <w:p w14:paraId="0611E931" w14:textId="437BA613" w:rsidR="0093612D" w:rsidRPr="00AF2BAB" w:rsidRDefault="0093612D" w:rsidP="0093612D">
      <w:pPr>
        <w:pStyle w:val="Cmsor3"/>
        <w:numPr>
          <w:ilvl w:val="2"/>
          <w:numId w:val="16"/>
        </w:numPr>
      </w:pPr>
      <w:bookmarkStart w:id="217" w:name="_ehbz2lfh7tyw" w:colFirst="0" w:colLast="0"/>
      <w:bookmarkStart w:id="218" w:name="_3d3e9odqzwx0" w:colFirst="0" w:colLast="0"/>
      <w:bookmarkStart w:id="219" w:name="_Toc44587480"/>
      <w:bookmarkStart w:id="220" w:name="_Toc17811436"/>
      <w:bookmarkStart w:id="221" w:name="_Toc17811491"/>
      <w:bookmarkStart w:id="222" w:name="_Ref15558460"/>
      <w:bookmarkEnd w:id="217"/>
      <w:bookmarkEnd w:id="218"/>
      <w:r>
        <w:t>Multiple vowel markers</w:t>
      </w:r>
      <w:r w:rsidR="002A4AC3">
        <w:t xml:space="preserve"> within an </w:t>
      </w:r>
      <w:r w:rsidR="002A4AC3" w:rsidRPr="00061C63">
        <w:rPr>
          <w:rStyle w:val="Foreign"/>
        </w:rPr>
        <w:t>akṣara</w:t>
      </w:r>
      <w:bookmarkEnd w:id="219"/>
    </w:p>
    <w:p w14:paraId="26980648" w14:textId="5FC4F392" w:rsidR="002A4AC3" w:rsidRDefault="002A4AC3" w:rsidP="002A4AC3">
      <w:pPr>
        <w:pStyle w:val="Lista"/>
        <w:rPr>
          <w:rFonts w:eastAsia="Tahoma"/>
        </w:rPr>
      </w:pPr>
      <w:r>
        <w:rPr>
          <w:rFonts w:eastAsia="Tahoma"/>
        </w:rPr>
        <w:t>multiple vowel markers may be used deliberately</w:t>
      </w:r>
      <w:r w:rsidR="003E2786">
        <w:rPr>
          <w:rFonts w:eastAsia="Tahoma"/>
        </w:rPr>
        <w:t xml:space="preserve"> in the original</w:t>
      </w:r>
    </w:p>
    <w:p w14:paraId="75485A7B" w14:textId="47EA3539" w:rsidR="002A4AC3" w:rsidRDefault="002A4AC3" w:rsidP="002A4AC3">
      <w:pPr>
        <w:pStyle w:val="Lista2"/>
        <w:rPr>
          <w:rFonts w:eastAsia="Tahoma"/>
        </w:rPr>
      </w:pPr>
      <w:r>
        <w:rPr>
          <w:rFonts w:eastAsia="Tahoma"/>
        </w:rPr>
        <w:t>to represent a particular phoneme</w:t>
      </w:r>
      <w:r w:rsidR="00DA42E5">
        <w:rPr>
          <w:rFonts w:eastAsia="Tahoma"/>
        </w:rPr>
        <w:t xml:space="preserve"> or </w:t>
      </w:r>
      <w:r w:rsidR="00066823">
        <w:rPr>
          <w:rFonts w:eastAsia="Tahoma"/>
        </w:rPr>
        <w:t>modification</w:t>
      </w:r>
      <w:r>
        <w:rPr>
          <w:rFonts w:eastAsia="Tahoma"/>
        </w:rPr>
        <w:t xml:space="preserve"> (§</w:t>
      </w:r>
      <w:r>
        <w:rPr>
          <w:rFonts w:eastAsia="Tahoma"/>
        </w:rPr>
        <w:fldChar w:fldCharType="begin"/>
      </w:r>
      <w:r>
        <w:rPr>
          <w:rFonts w:eastAsia="Tahoma"/>
        </w:rPr>
        <w:instrText xml:space="preserve"> REF _Ref15558434 \r \h </w:instrText>
      </w:r>
      <w:r>
        <w:rPr>
          <w:rFonts w:eastAsia="Tahoma"/>
        </w:rPr>
      </w:r>
      <w:r>
        <w:rPr>
          <w:rFonts w:eastAsia="Tahoma"/>
        </w:rPr>
        <w:fldChar w:fldCharType="separate"/>
      </w:r>
      <w:r w:rsidR="0046192A">
        <w:rPr>
          <w:rFonts w:eastAsia="Tahoma"/>
        </w:rPr>
        <w:t>3.3.6</w:t>
      </w:r>
      <w:r>
        <w:rPr>
          <w:rFonts w:eastAsia="Tahoma"/>
        </w:rPr>
        <w:fldChar w:fldCharType="end"/>
      </w:r>
      <w:r>
        <w:rPr>
          <w:rFonts w:eastAsia="Tahoma"/>
        </w:rPr>
        <w:t>)</w:t>
      </w:r>
    </w:p>
    <w:p w14:paraId="2BA38578" w14:textId="696EE7E8" w:rsidR="002A4AC3" w:rsidRDefault="002A4AC3" w:rsidP="002A4AC3">
      <w:pPr>
        <w:pStyle w:val="Lista2"/>
        <w:rPr>
          <w:rFonts w:eastAsia="Tahoma"/>
        </w:rPr>
      </w:pPr>
      <w:r>
        <w:rPr>
          <w:rFonts w:eastAsia="Tahoma"/>
        </w:rPr>
        <w:t xml:space="preserve">to mark segments as deleted (this belongs in the domain of markup, not that of transliteration; see </w:t>
      </w:r>
      <w:r w:rsidR="006E4835">
        <w:t>EGD</w:t>
      </w:r>
      <w:r w:rsidR="00F741F1">
        <w:t xml:space="preserve"> </w:t>
      </w:r>
      <w:r>
        <w:rPr>
          <w:rFonts w:eastAsia="Tahoma"/>
        </w:rPr>
        <w:t>§</w:t>
      </w:r>
      <w:r w:rsidR="003E2786">
        <w:rPr>
          <w:rFonts w:eastAsia="Tahoma"/>
        </w:rPr>
        <w:t>4.5.1</w:t>
      </w:r>
      <w:r>
        <w:rPr>
          <w:rFonts w:eastAsia="Tahoma"/>
        </w:rPr>
        <w:t>)</w:t>
      </w:r>
    </w:p>
    <w:p w14:paraId="1192E871" w14:textId="2BD5DB76" w:rsidR="00BC75D0" w:rsidRPr="002A4AC3" w:rsidRDefault="00BC75D0" w:rsidP="002A4AC3">
      <w:pPr>
        <w:pStyle w:val="Lista2"/>
        <w:rPr>
          <w:rFonts w:eastAsia="Tahoma"/>
        </w:rPr>
      </w:pPr>
      <w:r>
        <w:rPr>
          <w:rFonts w:eastAsia="Tahoma"/>
        </w:rPr>
        <w:t>if you encounter multiple vowel markers that appear to be used deliberately for a purpose other than the above, please contact us to discuss how best to represent them</w:t>
      </w:r>
    </w:p>
    <w:p w14:paraId="5AD3EB9B" w14:textId="082BD3E4" w:rsidR="002A4AC3" w:rsidRDefault="002A4AC3" w:rsidP="002A4AC3">
      <w:pPr>
        <w:pStyle w:val="Lista"/>
      </w:pPr>
      <w:r>
        <w:rPr>
          <w:rFonts w:eastAsia="Tahoma"/>
        </w:rPr>
        <w:t>other appearances of multiple vowel marks are likely to be cases where the scribe erroneously engraved more than one explicit vowel mark, neither of which appears to be deliberately cancelled</w:t>
      </w:r>
    </w:p>
    <w:p w14:paraId="59E81ECF" w14:textId="2C857B09" w:rsidR="00066823" w:rsidRPr="00066823" w:rsidRDefault="00066823" w:rsidP="002A4AC3">
      <w:pPr>
        <w:pStyle w:val="Lista2"/>
        <w:rPr>
          <w:rFonts w:eastAsia="Tahoma"/>
        </w:rPr>
      </w:pPr>
      <w:r>
        <w:rPr>
          <w:rFonts w:eastAsia="Tahoma"/>
        </w:rPr>
        <w:t xml:space="preserve">if one of these vowels is expected in the context and the other is not, it is acceptable and preferable to encode this as a premodern correction as per </w:t>
      </w:r>
      <w:r w:rsidR="006E4835">
        <w:t>EGD</w:t>
      </w:r>
      <w:r>
        <w:rPr>
          <w:rFonts w:eastAsia="Tahoma"/>
        </w:rPr>
        <w:t xml:space="preserve"> §</w:t>
      </w:r>
      <w:r w:rsidR="003E2786">
        <w:rPr>
          <w:rFonts w:eastAsia="Tahoma"/>
        </w:rPr>
        <w:t>4.5.3</w:t>
      </w:r>
    </w:p>
    <w:p w14:paraId="4B2F2CD9" w14:textId="1874E98A" w:rsidR="002A4AC3" w:rsidRPr="002A4AC3" w:rsidRDefault="002A4AC3" w:rsidP="002A4AC3">
      <w:pPr>
        <w:pStyle w:val="Lista2"/>
        <w:rPr>
          <w:rFonts w:eastAsia="Tahoma"/>
        </w:rPr>
      </w:pPr>
      <w:r>
        <w:t xml:space="preserve">in </w:t>
      </w:r>
      <w:r w:rsidR="00066823">
        <w:t>other</w:t>
      </w:r>
      <w:r>
        <w:t xml:space="preserve"> cases</w:t>
      </w:r>
      <w:r w:rsidR="00066823">
        <w:t xml:space="preserve">, which we expect to be very rare, </w:t>
      </w:r>
      <w:r>
        <w:t xml:space="preserve">transliterate all vowels in </w:t>
      </w:r>
      <w:r w:rsidR="005F4CCD">
        <w:t xml:space="preserve">an </w:t>
      </w:r>
      <w:r>
        <w:t xml:space="preserve">order you deem </w:t>
      </w:r>
      <w:r w:rsidR="005F4CCD">
        <w:t>suitable</w:t>
      </w:r>
    </w:p>
    <w:p w14:paraId="000C360D" w14:textId="078A9724" w:rsidR="002A4AC3" w:rsidRPr="002A4AC3" w:rsidRDefault="002A4AC3" w:rsidP="002A4AC3">
      <w:pPr>
        <w:pStyle w:val="Lista3"/>
        <w:rPr>
          <w:rFonts w:eastAsia="Tahoma"/>
        </w:rPr>
      </w:pPr>
      <w:r>
        <w:t xml:space="preserve">the fact that the transliterated vowels are lowercase indicates in our system that none of them are independent vowel </w:t>
      </w:r>
      <w:proofErr w:type="spellStart"/>
      <w:r w:rsidRPr="005F4CCD">
        <w:rPr>
          <w:rStyle w:val="Foreign"/>
        </w:rPr>
        <w:t>akṣara</w:t>
      </w:r>
      <w:r>
        <w:t>s</w:t>
      </w:r>
      <w:proofErr w:type="spellEnd"/>
      <w:r>
        <w:t xml:space="preserve"> (cf. §</w:t>
      </w:r>
      <w:r>
        <w:fldChar w:fldCharType="begin"/>
      </w:r>
      <w:r>
        <w:instrText xml:space="preserve"> REF _Ref15558380 \r \h </w:instrText>
      </w:r>
      <w:r>
        <w:fldChar w:fldCharType="separate"/>
      </w:r>
      <w:r w:rsidR="0046192A">
        <w:t>2.5</w:t>
      </w:r>
      <w:r>
        <w:fldChar w:fldCharType="end"/>
      </w:r>
      <w:r>
        <w:t>)</w:t>
      </w:r>
    </w:p>
    <w:p w14:paraId="713059FE" w14:textId="721B3B32" w:rsidR="005F4CCD" w:rsidRDefault="00F13063" w:rsidP="00BC75D0">
      <w:pPr>
        <w:pStyle w:val="Lista3"/>
        <w:rPr>
          <w:rFonts w:eastAsia="Tahoma"/>
        </w:rPr>
      </w:pPr>
      <w:r>
        <w:rPr>
          <w:rFonts w:eastAsia="Tahoma"/>
          <w:noProof/>
        </w:rPr>
        <w:drawing>
          <wp:anchor distT="0" distB="0" distL="114300" distR="114300" simplePos="0" relativeHeight="251674624" behindDoc="1" locked="0" layoutInCell="1" allowOverlap="1" wp14:anchorId="3D62F875" wp14:editId="2CA7C0E2">
            <wp:simplePos x="0" y="0"/>
            <wp:positionH relativeFrom="margin">
              <wp:align>right</wp:align>
            </wp:positionH>
            <wp:positionV relativeFrom="paragraph">
              <wp:posOffset>0</wp:posOffset>
            </wp:positionV>
            <wp:extent cx="302400" cy="428400"/>
            <wp:effectExtent l="0" t="0" r="2540" b="0"/>
            <wp:wrapTight wrapText="bothSides">
              <wp:wrapPolygon edited="0">
                <wp:start x="0" y="0"/>
                <wp:lineTo x="0" y="20190"/>
                <wp:lineTo x="20420" y="20190"/>
                <wp:lineTo x="20420"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400" cy="42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C3">
        <w:rPr>
          <w:rFonts w:eastAsia="Tahoma"/>
        </w:rPr>
        <w:t xml:space="preserve">nonetheless, the unusual fact that multiple vowel markers are present in a single </w:t>
      </w:r>
      <w:r w:rsidR="002A4AC3" w:rsidRPr="002A4AC3">
        <w:rPr>
          <w:rStyle w:val="Foreign"/>
          <w:rFonts w:eastAsia="Tahoma"/>
        </w:rPr>
        <w:t>akṣara</w:t>
      </w:r>
      <w:r w:rsidR="002A4AC3">
        <w:rPr>
          <w:rFonts w:eastAsia="Tahoma"/>
        </w:rPr>
        <w:t xml:space="preserve"> may </w:t>
      </w:r>
      <w:r w:rsidR="005F4CCD">
        <w:rPr>
          <w:rFonts w:eastAsia="Tahoma"/>
        </w:rPr>
        <w:t xml:space="preserve">optionally </w:t>
      </w:r>
      <w:r w:rsidR="002A4AC3">
        <w:rPr>
          <w:rFonts w:eastAsia="Tahoma"/>
        </w:rPr>
        <w:t xml:space="preserve">be made explicit using </w:t>
      </w:r>
      <w:r w:rsidR="005F4CCD">
        <w:rPr>
          <w:rFonts w:eastAsia="Tahoma"/>
        </w:rPr>
        <w:t xml:space="preserve">an = (equals) sign between the transliterated vowels belonging to a single </w:t>
      </w:r>
      <w:r w:rsidR="005F4CCD" w:rsidRPr="005F4CCD">
        <w:rPr>
          <w:rStyle w:val="Foreign"/>
        </w:rPr>
        <w:t>akṣara</w:t>
      </w:r>
      <w:r>
        <w:t xml:space="preserve">, e.g. </w:t>
      </w:r>
      <w:r w:rsidRPr="00F13063">
        <w:rPr>
          <w:rStyle w:val="Foreign"/>
        </w:rPr>
        <w:t>du=ā</w:t>
      </w:r>
      <w:r>
        <w:t xml:space="preserve"> for the glyph shown on the right (which is probably an engraving mistake for </w:t>
      </w:r>
      <w:r>
        <w:rPr>
          <w:rStyle w:val="Foreign"/>
        </w:rPr>
        <w:t>ddhā</w:t>
      </w:r>
      <w:r>
        <w:t>)</w:t>
      </w:r>
    </w:p>
    <w:p w14:paraId="4CAD49C0" w14:textId="77777777" w:rsidR="002A4AC3" w:rsidRPr="00AF2BAB" w:rsidRDefault="002A4AC3" w:rsidP="002A4AC3">
      <w:pPr>
        <w:pStyle w:val="Cmsor3"/>
        <w:numPr>
          <w:ilvl w:val="2"/>
          <w:numId w:val="16"/>
        </w:numPr>
      </w:pPr>
      <w:bookmarkStart w:id="223" w:name="_Ref15558434"/>
      <w:bookmarkStart w:id="224" w:name="_Toc17811435"/>
      <w:bookmarkStart w:id="225" w:name="_Toc17811490"/>
      <w:bookmarkStart w:id="226" w:name="_Toc44587481"/>
      <w:r>
        <w:t>Repurposed vowel markers</w:t>
      </w:r>
      <w:bookmarkEnd w:id="223"/>
      <w:bookmarkEnd w:id="224"/>
      <w:bookmarkEnd w:id="225"/>
      <w:bookmarkEnd w:id="226"/>
    </w:p>
    <w:p w14:paraId="2EF3220B" w14:textId="77777777" w:rsidR="002A4AC3" w:rsidRDefault="002A4AC3" w:rsidP="002A4AC3">
      <w:pPr>
        <w:pStyle w:val="Lista"/>
      </w:pPr>
      <w:r>
        <w:t xml:space="preserve">for the </w:t>
      </w:r>
      <w:r w:rsidRPr="004E1D84">
        <w:rPr>
          <w:rStyle w:val="Foreign"/>
          <w:rFonts w:eastAsia="Tahoma"/>
          <w:b/>
          <w:bCs/>
        </w:rPr>
        <w:t>ā</w:t>
      </w:r>
      <w:r w:rsidRPr="00270103">
        <w:rPr>
          <w:rFonts w:eastAsia="Tahoma"/>
          <w:b/>
          <w:bCs/>
        </w:rPr>
        <w:t xml:space="preserve"> marker</w:t>
      </w:r>
      <w:r>
        <w:rPr>
          <w:rFonts w:eastAsia="Tahoma"/>
        </w:rPr>
        <w:t xml:space="preserve"> (</w:t>
      </w:r>
      <w:r>
        <w:t xml:space="preserve">Javanese </w:t>
      </w:r>
      <w:r w:rsidRPr="004E1D84">
        <w:rPr>
          <w:rStyle w:val="Foreign"/>
        </w:rPr>
        <w:t>tarung</w:t>
      </w:r>
      <w:r>
        <w:t xml:space="preserve">, Balinese </w:t>
      </w:r>
      <w:r w:rsidRPr="004E1D84">
        <w:rPr>
          <w:rStyle w:val="Foreign"/>
        </w:rPr>
        <w:t>tedong</w:t>
      </w:r>
      <w:r>
        <w:t xml:space="preserve">) </w:t>
      </w:r>
      <w:r>
        <w:rPr>
          <w:rFonts w:eastAsia="Tahoma"/>
        </w:rPr>
        <w:t>used as a marker of vowel length or consonant doubling in Indonesian texts:</w:t>
      </w:r>
    </w:p>
    <w:p w14:paraId="406DCAED" w14:textId="6ED5E617" w:rsidR="002A4AC3" w:rsidRDefault="002A4AC3" w:rsidP="002A4AC3">
      <w:pPr>
        <w:pStyle w:val="Lista2"/>
        <w:rPr>
          <w:ins w:id="227" w:author="Dániel Balogh" w:date="2020-11-02T09:05:00Z"/>
          <w:rFonts w:eastAsia="Tahoma"/>
        </w:rPr>
      </w:pPr>
      <w:r>
        <w:rPr>
          <w:rFonts w:eastAsia="Tahoma"/>
        </w:rPr>
        <w:lastRenderedPageBreak/>
        <w:t xml:space="preserve">when used in conjunction with another vowel marker to transform the latter into a long vowel, </w:t>
      </w:r>
      <w:r w:rsidR="005F4CCD">
        <w:t xml:space="preserve">mandatorily </w:t>
      </w:r>
      <w:r>
        <w:rPr>
          <w:rFonts w:eastAsia="Tahoma"/>
        </w:rPr>
        <w:t>type a colon (:) after the short vowel to transliterate the length marker</w:t>
      </w:r>
    </w:p>
    <w:p w14:paraId="2DB4C425" w14:textId="0F1634DC" w:rsidR="00A17AB9" w:rsidRDefault="00A17AB9">
      <w:pPr>
        <w:pStyle w:val="Lista3"/>
        <w:pPrChange w:id="228" w:author="Dániel Balogh" w:date="2020-11-02T09:05:00Z">
          <w:pPr>
            <w:pStyle w:val="Lista2"/>
          </w:pPr>
        </w:pPrChange>
      </w:pPr>
      <w:ins w:id="229" w:author="Dániel Balogh" w:date="2020-11-02T09:05:00Z">
        <w:r>
          <w:rPr>
            <w:noProof/>
          </w:rPr>
          <w:drawing>
            <wp:anchor distT="0" distB="0" distL="114300" distR="114300" simplePos="0" relativeHeight="251678720" behindDoc="1" locked="0" layoutInCell="1" allowOverlap="1" wp14:anchorId="2CACDBF1" wp14:editId="1592B019">
              <wp:simplePos x="0" y="0"/>
              <wp:positionH relativeFrom="column">
                <wp:posOffset>5250180</wp:posOffset>
              </wp:positionH>
              <wp:positionV relativeFrom="paragraph">
                <wp:posOffset>-1270</wp:posOffset>
              </wp:positionV>
              <wp:extent cx="868680" cy="457200"/>
              <wp:effectExtent l="0" t="0" r="7620" b="0"/>
              <wp:wrapTight wrapText="bothSides">
                <wp:wrapPolygon edited="0">
                  <wp:start x="0" y="0"/>
                  <wp:lineTo x="0" y="20700"/>
                  <wp:lineTo x="21316" y="20700"/>
                  <wp:lineTo x="2131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680" cy="4572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30" w:author="Dániel Balogh" w:date="2020-11-02T09:06:00Z">
        <w:r>
          <w:t xml:space="preserve">e.g. </w:t>
        </w:r>
      </w:ins>
      <w:ins w:id="231" w:author="Dániel Balogh" w:date="2020-11-02T09:07:00Z">
        <w:r w:rsidRPr="00A17AB9">
          <w:rPr>
            <w:rStyle w:val="Foreign"/>
            <w:rPrChange w:id="232" w:author="Dániel Balogh" w:date="2020-11-02T09:07:00Z">
              <w:rPr/>
            </w:rPrChange>
          </w:rPr>
          <w:t>qə:bni pilaṁ</w:t>
        </w:r>
        <w:r>
          <w:t xml:space="preserve"> for the image on the right (see also §</w:t>
        </w:r>
        <w:r>
          <w:fldChar w:fldCharType="begin"/>
        </w:r>
        <w:r>
          <w:instrText xml:space="preserve"> REF _Ref17810731 \r \h </w:instrText>
        </w:r>
      </w:ins>
      <w:r>
        <w:fldChar w:fldCharType="separate"/>
      </w:r>
      <w:ins w:id="233" w:author="Dániel Balogh" w:date="2020-11-02T09:07:00Z">
        <w:r>
          <w:t>3.3.4</w:t>
        </w:r>
        <w:r>
          <w:fldChar w:fldCharType="end"/>
        </w:r>
        <w:r>
          <w:t xml:space="preserve"> about the v</w:t>
        </w:r>
      </w:ins>
      <w:ins w:id="234" w:author="Dániel Balogh" w:date="2020-11-02T09:08:00Z">
        <w:r>
          <w:t>owel support)</w:t>
        </w:r>
      </w:ins>
    </w:p>
    <w:p w14:paraId="4F0EB226" w14:textId="61B0F456" w:rsidR="002A4AC3" w:rsidRDefault="002A4AC3" w:rsidP="002A4AC3">
      <w:pPr>
        <w:pStyle w:val="Lista2"/>
        <w:rPr>
          <w:rFonts w:eastAsia="Tahoma"/>
        </w:rPr>
      </w:pPr>
      <w:r>
        <w:rPr>
          <w:rFonts w:eastAsia="Tahoma"/>
        </w:rPr>
        <w:t xml:space="preserve">when representing a doubling of the consonant component of the </w:t>
      </w:r>
      <w:r w:rsidRPr="00F86A89">
        <w:rPr>
          <w:rStyle w:val="Foreign"/>
          <w:rFonts w:eastAsia="Tahoma"/>
        </w:rPr>
        <w:t>akṣara</w:t>
      </w:r>
      <w:r>
        <w:rPr>
          <w:rFonts w:eastAsia="Tahoma"/>
        </w:rPr>
        <w:t xml:space="preserve"> to which it is attached, </w:t>
      </w:r>
      <w:r w:rsidR="005F4CCD">
        <w:t xml:space="preserve">mandatorily </w:t>
      </w:r>
      <w:r>
        <w:rPr>
          <w:rFonts w:eastAsia="Tahoma"/>
        </w:rPr>
        <w:t>transliterate this by typing a colon (:) after the transliterated consonant</w:t>
      </w:r>
      <w:r w:rsidR="00CF5492">
        <w:rPr>
          <w:rFonts w:eastAsia="Tahoma"/>
        </w:rPr>
        <w:t xml:space="preserve"> to which the doubling pertains, even if it is not adjacent to the length marker in the original script, e.g. Old Sundanese</w:t>
      </w:r>
    </w:p>
    <w:p w14:paraId="01D543A9" w14:textId="7C3E9A19" w:rsidR="002A4AC3" w:rsidRPr="00B75CD0" w:rsidRDefault="002A4AC3" w:rsidP="002A4AC3">
      <w:pPr>
        <w:pStyle w:val="Lista3"/>
        <w:rPr>
          <w:rFonts w:eastAsia="Tahoma"/>
        </w:rPr>
      </w:pPr>
      <w:r w:rsidRPr="00F96E6A">
        <w:rPr>
          <w:rStyle w:val="ImageInsetSundanese"/>
        </w:rPr>
        <w:drawing>
          <wp:inline distT="0" distB="0" distL="0" distR="0" wp14:anchorId="420D27A6" wp14:editId="5C592A25">
            <wp:extent cx="536400" cy="180000"/>
            <wp:effectExtent l="0" t="0" r="0" b="0"/>
            <wp:docPr id="3" name="Picture 3" descr="Macintosh HD:Users:username:Documents:PHILOLOGY PROJECT:Edisi Bhīmaswarga:BS Cahier d'Archipel: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name:Documents:PHILOLOGY PROJECT:Edisi Bhīmaswarga:BS Cahier d'Archipel:Figure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00" cy="180000"/>
                    </a:xfrm>
                    <a:prstGeom prst="rect">
                      <a:avLst/>
                    </a:prstGeom>
                    <a:noFill/>
                    <a:ln>
                      <a:noFill/>
                    </a:ln>
                  </pic:spPr>
                </pic:pic>
              </a:graphicData>
            </a:graphic>
          </wp:inline>
        </w:drawing>
      </w:r>
      <w:r>
        <w:rPr>
          <w:rFonts w:eastAsia="Tahoma"/>
        </w:rPr>
        <w:t xml:space="preserve"> </w:t>
      </w:r>
      <w:r w:rsidRPr="005946DD">
        <w:rPr>
          <w:noProof/>
          <w:lang w:val="en-US"/>
        </w:rPr>
        <w:t>(</w:t>
      </w:r>
      <w:r w:rsidR="00CF5492">
        <w:rPr>
          <w:noProof/>
          <w:lang w:val="en-US"/>
        </w:rPr>
        <w:t>pronounce /</w:t>
      </w:r>
      <w:r w:rsidRPr="00F86A89">
        <w:rPr>
          <w:rStyle w:val="Foreign"/>
        </w:rPr>
        <w:t>gәnәp pipitu</w:t>
      </w:r>
      <w:r w:rsidR="00CF5492" w:rsidRPr="00CF5492">
        <w:t>/</w:t>
      </w:r>
      <w:r w:rsidR="00CF5492">
        <w:t>,</w:t>
      </w:r>
      <w:r w:rsidR="00CF5492" w:rsidRPr="00CF5492">
        <w:t xml:space="preserve"> </w:t>
      </w:r>
      <w:r w:rsidRPr="005946DD">
        <w:rPr>
          <w:noProof/>
          <w:lang w:val="en-US"/>
        </w:rPr>
        <w:t>“full</w:t>
      </w:r>
      <w:r>
        <w:rPr>
          <w:noProof/>
          <w:lang w:val="en-US"/>
        </w:rPr>
        <w:t>y</w:t>
      </w:r>
      <w:r w:rsidRPr="005946DD">
        <w:rPr>
          <w:noProof/>
          <w:lang w:val="en-US"/>
        </w:rPr>
        <w:t xml:space="preserve"> seven”)</w:t>
      </w:r>
      <w:r>
        <w:rPr>
          <w:noProof/>
          <w:lang w:val="en-US"/>
        </w:rPr>
        <w:t xml:space="preserve"> </w:t>
      </w:r>
      <w:r>
        <w:rPr>
          <w:rFonts w:eastAsia="Tahoma"/>
        </w:rPr>
        <w:t xml:space="preserve">is to be transliterated as </w:t>
      </w:r>
      <w:r w:rsidRPr="00F86A89">
        <w:rPr>
          <w:rStyle w:val="Foreign"/>
        </w:rPr>
        <w:t>gnәp:ipitu</w:t>
      </w:r>
      <w:r w:rsidRPr="005946DD">
        <w:rPr>
          <w:i/>
          <w:noProof/>
          <w:lang w:val="en-US"/>
        </w:rPr>
        <w:t xml:space="preserve"> </w:t>
      </w:r>
    </w:p>
    <w:p w14:paraId="49EFC25F" w14:textId="2F6F738F" w:rsidR="00CF5492" w:rsidRPr="00CE7261" w:rsidRDefault="00CF5492" w:rsidP="002A4AC3">
      <w:pPr>
        <w:pStyle w:val="Lista3"/>
        <w:rPr>
          <w:rFonts w:eastAsia="Tahoma"/>
        </w:rPr>
      </w:pPr>
      <w:r>
        <w:rPr>
          <w:noProof/>
        </w:rPr>
        <w:drawing>
          <wp:anchor distT="0" distB="0" distL="114300" distR="114300" simplePos="0" relativeHeight="251673600" behindDoc="1" locked="0" layoutInCell="1" allowOverlap="1" wp14:anchorId="03CE8AEE" wp14:editId="50B10A11">
            <wp:simplePos x="0" y="0"/>
            <wp:positionH relativeFrom="margin">
              <wp:align>right</wp:align>
            </wp:positionH>
            <wp:positionV relativeFrom="paragraph">
              <wp:posOffset>40640</wp:posOffset>
            </wp:positionV>
            <wp:extent cx="763200" cy="342000"/>
            <wp:effectExtent l="0" t="0" r="0" b="1270"/>
            <wp:wrapTight wrapText="bothSides">
              <wp:wrapPolygon edited="0">
                <wp:start x="0" y="0"/>
                <wp:lineTo x="0" y="20476"/>
                <wp:lineTo x="21042" y="20476"/>
                <wp:lineTo x="21042"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3200" cy="34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ahoma"/>
        </w:rPr>
        <w:t>the image on the right (/</w:t>
      </w:r>
      <w:proofErr w:type="spellStart"/>
      <w:r w:rsidRPr="00CF5492">
        <w:rPr>
          <w:rStyle w:val="Foreign"/>
        </w:rPr>
        <w:t>turut</w:t>
      </w:r>
      <w:proofErr w:type="spellEnd"/>
      <w:r w:rsidRPr="00CF5492">
        <w:rPr>
          <w:rStyle w:val="Foreign"/>
        </w:rPr>
        <w:t xml:space="preserve"> tvaḥna</w:t>
      </w:r>
      <w:r>
        <w:rPr>
          <w:rFonts w:eastAsia="Tahoma"/>
        </w:rPr>
        <w:t>/,</w:t>
      </w:r>
      <w:r w:rsidRPr="00CF5492">
        <w:rPr>
          <w:rFonts w:eastAsia="Tahoma"/>
        </w:rPr>
        <w:t xml:space="preserve"> “You should follow his behavio</w:t>
      </w:r>
      <w:r>
        <w:rPr>
          <w:rFonts w:eastAsia="Tahoma"/>
        </w:rPr>
        <w:t>u</w:t>
      </w:r>
      <w:r w:rsidRPr="00CF5492">
        <w:rPr>
          <w:rFonts w:eastAsia="Tahoma"/>
        </w:rPr>
        <w:t>r</w:t>
      </w:r>
      <w:r>
        <w:rPr>
          <w:rFonts w:eastAsia="Tahoma"/>
        </w:rPr>
        <w:t xml:space="preserve">”) is to be transliterated as </w:t>
      </w:r>
      <w:r w:rsidRPr="00CF5492">
        <w:rPr>
          <w:rStyle w:val="Foreign"/>
        </w:rPr>
        <w:t>turut:vaḥna</w:t>
      </w:r>
    </w:p>
    <w:p w14:paraId="6D91546D" w14:textId="4132A3FD" w:rsidR="002A4AC3" w:rsidRDefault="002A4AC3" w:rsidP="002A4AC3">
      <w:pPr>
        <w:pStyle w:val="Lista"/>
      </w:pPr>
      <w:r>
        <w:rPr>
          <w:rStyle w:val="Foreign"/>
        </w:rPr>
        <w:drawing>
          <wp:anchor distT="0" distB="0" distL="114300" distR="114300" simplePos="0" relativeHeight="251664384" behindDoc="0" locked="0" layoutInCell="1" allowOverlap="1" wp14:anchorId="3E339A96" wp14:editId="35E7AD04">
            <wp:simplePos x="0" y="0"/>
            <wp:positionH relativeFrom="margin">
              <wp:align>right</wp:align>
            </wp:positionH>
            <wp:positionV relativeFrom="paragraph">
              <wp:posOffset>75489</wp:posOffset>
            </wp:positionV>
            <wp:extent cx="313200" cy="44640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200" cy="446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the </w:t>
      </w:r>
      <w:r w:rsidRPr="00270103">
        <w:rPr>
          <w:b/>
          <w:bCs/>
        </w:rPr>
        <w:t xml:space="preserve">vowel markers </w:t>
      </w:r>
      <w:r w:rsidRPr="004E1D84">
        <w:rPr>
          <w:rStyle w:val="Foreign"/>
          <w:b/>
          <w:bCs/>
        </w:rPr>
        <w:t>u/ū</w:t>
      </w:r>
      <w:r w:rsidRPr="00270103">
        <w:rPr>
          <w:b/>
          <w:bCs/>
        </w:rPr>
        <w:t xml:space="preserve"> and </w:t>
      </w:r>
      <w:r w:rsidRPr="004E1D84">
        <w:rPr>
          <w:rStyle w:val="Foreign"/>
          <w:b/>
          <w:bCs/>
        </w:rPr>
        <w:t>i</w:t>
      </w:r>
      <w:r>
        <w:t xml:space="preserve"> used together to represent a particular phoneme in Khmer, Burmese and Mon (as in the Khmer character shown in the image):</w:t>
      </w:r>
    </w:p>
    <w:p w14:paraId="7B60D5FA" w14:textId="4F0A537A" w:rsidR="002A4AC3" w:rsidRDefault="005F4CCD" w:rsidP="002A4AC3">
      <w:pPr>
        <w:pStyle w:val="Lista2"/>
      </w:pPr>
      <w:r>
        <w:t xml:space="preserve">mandatorily </w:t>
      </w:r>
      <w:r w:rsidR="002A4AC3">
        <w:t xml:space="preserve">transliterate the vocalisation as </w:t>
      </w:r>
      <w:r w:rsidR="002A4AC3" w:rsidRPr="00270103">
        <w:rPr>
          <w:rStyle w:val="Foreign"/>
        </w:rPr>
        <w:t>ui</w:t>
      </w:r>
      <w:r w:rsidR="002A4AC3">
        <w:t xml:space="preserve"> or </w:t>
      </w:r>
      <w:r w:rsidR="002A4AC3" w:rsidRPr="00270103">
        <w:rPr>
          <w:rStyle w:val="Foreign"/>
        </w:rPr>
        <w:t>ūi</w:t>
      </w:r>
    </w:p>
    <w:p w14:paraId="7046349F" w14:textId="7CDFB059" w:rsidR="002A4AC3" w:rsidRPr="002A4AC3" w:rsidRDefault="002A4AC3" w:rsidP="002A4AC3">
      <w:pPr>
        <w:pStyle w:val="Lista2"/>
        <w:rPr>
          <w:rFonts w:eastAsia="Tahoma"/>
        </w:rPr>
      </w:pPr>
      <w:r>
        <w:rPr>
          <w:rFonts w:eastAsia="Tahoma"/>
        </w:rPr>
        <w:t xml:space="preserve">however, the deliberate use of </w:t>
      </w:r>
      <w:r w:rsidRPr="004E1D84">
        <w:rPr>
          <w:rStyle w:val="Foreign"/>
          <w:rFonts w:eastAsia="Tahoma"/>
        </w:rPr>
        <w:t>u</w:t>
      </w:r>
      <w:r>
        <w:rPr>
          <w:rFonts w:eastAsia="Tahoma"/>
        </w:rPr>
        <w:t xml:space="preserve"> and </w:t>
      </w:r>
      <w:r w:rsidRPr="004E1D84">
        <w:rPr>
          <w:rStyle w:val="Foreign"/>
          <w:rFonts w:eastAsia="Tahoma"/>
        </w:rPr>
        <w:t>i</w:t>
      </w:r>
      <w:r>
        <w:rPr>
          <w:rFonts w:eastAsia="Tahoma"/>
        </w:rPr>
        <w:t xml:space="preserve"> markers in conjunction to signify deletion belongs in the domain of markup (see </w:t>
      </w:r>
      <w:r w:rsidR="006E4835">
        <w:t>EGD</w:t>
      </w:r>
      <w:r w:rsidR="00F741F1">
        <w:t xml:space="preserve"> </w:t>
      </w:r>
      <w:r>
        <w:rPr>
          <w:rFonts w:eastAsia="Tahoma"/>
        </w:rPr>
        <w:t>§</w:t>
      </w:r>
      <w:r w:rsidR="003E2786">
        <w:rPr>
          <w:rFonts w:eastAsia="Tahoma"/>
        </w:rPr>
        <w:t>4.5.1</w:t>
      </w:r>
      <w:r>
        <w:rPr>
          <w:rFonts w:eastAsia="Tahoma"/>
        </w:rPr>
        <w:t>), not that of transliteration</w:t>
      </w:r>
    </w:p>
    <w:p w14:paraId="77D8E1CA" w14:textId="1F110CDA" w:rsidR="003419D1" w:rsidRDefault="003419D1" w:rsidP="00AF2BAB">
      <w:pPr>
        <w:pStyle w:val="Cmsor3"/>
        <w:numPr>
          <w:ilvl w:val="2"/>
          <w:numId w:val="16"/>
        </w:numPr>
      </w:pPr>
      <w:bookmarkStart w:id="235" w:name="_Toc44587482"/>
      <w:r>
        <w:t>Short vowel written where a corresponding long vowel is expected</w:t>
      </w:r>
      <w:bookmarkEnd w:id="220"/>
      <w:bookmarkEnd w:id="221"/>
      <w:bookmarkEnd w:id="235"/>
    </w:p>
    <w:p w14:paraId="4792AB0B" w14:textId="41277738" w:rsidR="003419D1" w:rsidRDefault="003419D1" w:rsidP="003419D1">
      <w:pPr>
        <w:pStyle w:val="Lista"/>
      </w:pPr>
      <w:r>
        <w:t xml:space="preserve">where a short vowel is written in place of an otherwise identical long vowel, </w:t>
      </w:r>
      <w:r w:rsidR="005F4CCD">
        <w:t xml:space="preserve">optionally </w:t>
      </w:r>
      <w:r>
        <w:t>add a breve to the transliterated short vowel in order to highlight the fact that the short vowel is not an editorial mistake</w:t>
      </w:r>
    </w:p>
    <w:p w14:paraId="2519F045" w14:textId="77777777" w:rsidR="003419D1" w:rsidRDefault="003419D1" w:rsidP="003419D1">
      <w:pPr>
        <w:pStyle w:val="Lista2"/>
      </w:pPr>
      <w:r>
        <w:t xml:space="preserve">i.e. use </w:t>
      </w:r>
      <w:r w:rsidRPr="003419D1">
        <w:rPr>
          <w:rStyle w:val="Foreign"/>
        </w:rPr>
        <w:t>ă</w:t>
      </w:r>
      <w:r>
        <w:t xml:space="preserve">, </w:t>
      </w:r>
      <w:r w:rsidRPr="003419D1">
        <w:rPr>
          <w:rStyle w:val="Foreign"/>
        </w:rPr>
        <w:t>ĭ</w:t>
      </w:r>
      <w:r>
        <w:t xml:space="preserve"> or </w:t>
      </w:r>
      <w:r w:rsidRPr="003419D1">
        <w:rPr>
          <w:rStyle w:val="Foreign"/>
        </w:rPr>
        <w:t>ŭ</w:t>
      </w:r>
      <w:r>
        <w:t xml:space="preserve"> when </w:t>
      </w:r>
      <w:r w:rsidRPr="003419D1">
        <w:rPr>
          <w:rStyle w:val="Foreign"/>
        </w:rPr>
        <w:t>a</w:t>
      </w:r>
      <w:r>
        <w:t xml:space="preserve">, </w:t>
      </w:r>
      <w:r w:rsidRPr="003419D1">
        <w:rPr>
          <w:rStyle w:val="Foreign"/>
        </w:rPr>
        <w:t>i</w:t>
      </w:r>
      <w:r>
        <w:t xml:space="preserve"> or </w:t>
      </w:r>
      <w:r w:rsidRPr="003419D1">
        <w:rPr>
          <w:rStyle w:val="Foreign"/>
        </w:rPr>
        <w:t>u</w:t>
      </w:r>
      <w:r>
        <w:t xml:space="preserve"> is used for expected </w:t>
      </w:r>
      <w:r w:rsidRPr="003419D1">
        <w:rPr>
          <w:rStyle w:val="Foreign"/>
        </w:rPr>
        <w:t>ā</w:t>
      </w:r>
      <w:r>
        <w:t xml:space="preserve">, </w:t>
      </w:r>
      <w:r w:rsidRPr="003419D1">
        <w:rPr>
          <w:rStyle w:val="Foreign"/>
        </w:rPr>
        <w:t>ī</w:t>
      </w:r>
      <w:r>
        <w:t xml:space="preserve"> or </w:t>
      </w:r>
      <w:r w:rsidRPr="003419D1">
        <w:rPr>
          <w:rStyle w:val="Foreign"/>
        </w:rPr>
        <w:t>ū</w:t>
      </w:r>
    </w:p>
    <w:p w14:paraId="7C29E0F3" w14:textId="15573FA9" w:rsidR="003419D1" w:rsidRDefault="003419D1" w:rsidP="003419D1">
      <w:pPr>
        <w:pStyle w:val="Lista"/>
      </w:pPr>
      <w:r>
        <w:t xml:space="preserve">this option is especially recommended for Sanskrit loanwords in </w:t>
      </w:r>
      <w:r w:rsidR="007A3CFC" w:rsidRPr="007A3CFC">
        <w:t xml:space="preserve">Indonesian vernacular documents, following </w:t>
      </w:r>
      <w:proofErr w:type="spellStart"/>
      <w:r w:rsidR="007A3CFC" w:rsidRPr="007A3CFC">
        <w:t>Damais</w:t>
      </w:r>
      <w:proofErr w:type="spellEnd"/>
      <w:r w:rsidR="007A3CFC" w:rsidRPr="007A3CFC">
        <w:t xml:space="preserve"> (1955, 15), but need not be applied in such documents if notation of vowel length is absent altogether from their orthography</w:t>
      </w:r>
    </w:p>
    <w:p w14:paraId="6DE0F2D9" w14:textId="5368EAB5" w:rsidR="003419D1" w:rsidRPr="003419D1" w:rsidRDefault="003419D1" w:rsidP="003419D1">
      <w:pPr>
        <w:pStyle w:val="Lista"/>
      </w:pPr>
      <w:r>
        <w:t xml:space="preserve">this </w:t>
      </w:r>
      <w:r w:rsidR="00EC32E7">
        <w:t xml:space="preserve">shorthand </w:t>
      </w:r>
      <w:r>
        <w:t xml:space="preserve">notation will be converted to </w:t>
      </w:r>
      <w:r w:rsidR="003E2786">
        <w:t xml:space="preserve">XML </w:t>
      </w:r>
      <w:r>
        <w:t xml:space="preserve">markup involving the tag </w:t>
      </w:r>
      <w:r w:rsidRPr="003419D1">
        <w:rPr>
          <w:rStyle w:val="Code"/>
        </w:rPr>
        <w:t>&lt;</w:t>
      </w:r>
      <w:r>
        <w:rPr>
          <w:rStyle w:val="Code"/>
        </w:rPr>
        <w:t>orig</w:t>
      </w:r>
      <w:r w:rsidRPr="003419D1">
        <w:rPr>
          <w:rStyle w:val="Code"/>
        </w:rPr>
        <w:t>&gt;</w:t>
      </w:r>
      <w:r>
        <w:t xml:space="preserve"> </w:t>
      </w:r>
      <w:r w:rsidR="003E2786">
        <w:t xml:space="preserve">as per </w:t>
      </w:r>
      <w:r w:rsidR="006E4835">
        <w:t>EGD</w:t>
      </w:r>
      <w:r>
        <w:t xml:space="preserve"> §</w:t>
      </w:r>
      <w:r w:rsidR="003E2786">
        <w:t>6.3.7</w:t>
      </w:r>
    </w:p>
    <w:p w14:paraId="000000FE" w14:textId="6E059935" w:rsidR="006F3A4A" w:rsidRDefault="00452A24" w:rsidP="00AF2BAB">
      <w:pPr>
        <w:pStyle w:val="Cmsor3"/>
        <w:numPr>
          <w:ilvl w:val="2"/>
          <w:numId w:val="16"/>
        </w:numPr>
      </w:pPr>
      <w:bookmarkStart w:id="236" w:name="_8gpvi1clotas" w:colFirst="0" w:colLast="0"/>
      <w:bookmarkStart w:id="237" w:name="_Ref15558462"/>
      <w:bookmarkStart w:id="238" w:name="_Toc17811439"/>
      <w:bookmarkStart w:id="239" w:name="_Toc17811494"/>
      <w:bookmarkStart w:id="240" w:name="_Ref22719423"/>
      <w:bookmarkStart w:id="241" w:name="_Toc44587483"/>
      <w:bookmarkEnd w:id="222"/>
      <w:bookmarkEnd w:id="236"/>
      <w:r>
        <w:t>U</w:t>
      </w:r>
      <w:r w:rsidR="00395046">
        <w:t xml:space="preserve">nusually composed </w:t>
      </w:r>
      <w:bookmarkEnd w:id="237"/>
      <w:bookmarkEnd w:id="238"/>
      <w:bookmarkEnd w:id="239"/>
      <w:bookmarkEnd w:id="240"/>
      <w:r w:rsidR="006A3DF4">
        <w:t>complex characters</w:t>
      </w:r>
      <w:bookmarkEnd w:id="241"/>
    </w:p>
    <w:p w14:paraId="325F795C" w14:textId="5A8296DD" w:rsidR="00795CDF" w:rsidRDefault="00795CDF" w:rsidP="005E2CA9">
      <w:pPr>
        <w:pStyle w:val="Lista"/>
      </w:pPr>
      <w:r>
        <w:t xml:space="preserve">in order to highlight certain </w:t>
      </w:r>
      <w:r w:rsidR="00395046">
        <w:t>formations that deviate from the standard glyph composition for any particular language and writing system</w:t>
      </w:r>
      <w:r>
        <w:t xml:space="preserve">, our transliteration scheme </w:t>
      </w:r>
      <w:r w:rsidR="00F741F1">
        <w:t xml:space="preserve">permits the </w:t>
      </w:r>
      <w:r>
        <w:t>use of the dedicated character =</w:t>
      </w:r>
      <w:r w:rsidR="002149A1">
        <w:t xml:space="preserve"> (equals sign), in the specific </w:t>
      </w:r>
      <w:r w:rsidR="00F741F1">
        <w:t xml:space="preserve">cases set out </w:t>
      </w:r>
      <w:r w:rsidR="002149A1">
        <w:t>below</w:t>
      </w:r>
    </w:p>
    <w:p w14:paraId="48C16ABA" w14:textId="159DF116" w:rsidR="00EC4229" w:rsidRDefault="00EC4229" w:rsidP="002149A1">
      <w:pPr>
        <w:pStyle w:val="Lista2"/>
      </w:pPr>
      <w:r>
        <w:t xml:space="preserve">this notation is optional, but if you </w:t>
      </w:r>
      <w:r w:rsidR="00D00251">
        <w:t xml:space="preserve">do </w:t>
      </w:r>
      <w:r>
        <w:t>employ it anywhere within an edition, please attempt to use it consistently throughout that edition wherever applicable</w:t>
      </w:r>
    </w:p>
    <w:p w14:paraId="3ADB7AA3" w14:textId="5E5692CA" w:rsidR="006F48BA" w:rsidRDefault="006F48BA" w:rsidP="002149A1">
      <w:pPr>
        <w:pStyle w:val="Lista2"/>
      </w:pPr>
      <w:r>
        <w:t>the = sign will be ignored by search and processing software, but serve as a marker that something strange is going on in the text here, and may be used as a starting point for future analysis or harvesting of such cases</w:t>
      </w:r>
    </w:p>
    <w:p w14:paraId="3A4A3609" w14:textId="6736A591" w:rsidR="006A3DF4" w:rsidRDefault="006A3DF4" w:rsidP="002149A1">
      <w:pPr>
        <w:pStyle w:val="Lista2"/>
      </w:pPr>
      <w:r>
        <w:t>should you need to add a</w:t>
      </w:r>
      <w:r w:rsidR="00D73FBD">
        <w:t>n editorial</w:t>
      </w:r>
      <w:r>
        <w:t xml:space="preserve"> space </w:t>
      </w:r>
      <w:r w:rsidR="00D73FBD">
        <w:t xml:space="preserve">or hyphen </w:t>
      </w:r>
      <w:r w:rsidR="00637949">
        <w:t xml:space="preserve">between such characters, put </w:t>
      </w:r>
      <w:r w:rsidR="009359DE">
        <w:t>it</w:t>
      </w:r>
      <w:r w:rsidR="00637949">
        <w:t xml:space="preserve"> </w:t>
      </w:r>
      <w:r w:rsidR="00637949">
        <w:rPr>
          <w:i/>
          <w:iCs/>
        </w:rPr>
        <w:t>after</w:t>
      </w:r>
      <w:r w:rsidR="00637949">
        <w:t xml:space="preserve"> the = sign</w:t>
      </w:r>
    </w:p>
    <w:p w14:paraId="367A9DF1" w14:textId="66186394" w:rsidR="00D00251" w:rsidRDefault="00965FFF" w:rsidP="00D00251">
      <w:pPr>
        <w:pStyle w:val="Lista3"/>
      </w:pPr>
      <w:r w:rsidRPr="005849D0">
        <w:rPr>
          <w:b/>
          <w:bCs/>
          <w:noProof/>
        </w:rPr>
        <w:drawing>
          <wp:anchor distT="0" distB="0" distL="114300" distR="114300" simplePos="0" relativeHeight="251665408" behindDoc="0" locked="0" layoutInCell="1" allowOverlap="1" wp14:anchorId="04581852" wp14:editId="13E53E5C">
            <wp:simplePos x="0" y="0"/>
            <wp:positionH relativeFrom="margin">
              <wp:align>right</wp:align>
            </wp:positionH>
            <wp:positionV relativeFrom="paragraph">
              <wp:posOffset>288290</wp:posOffset>
            </wp:positionV>
            <wp:extent cx="594000" cy="648000"/>
            <wp:effectExtent l="0" t="0" r="0" b="0"/>
            <wp:wrapSquare wrapText="bothSides"/>
            <wp:docPr id="9" name="Kép 9" descr="C:\GoogleDrive\DHARMA project\Encoding Guide\Encoding Guide Images\Tamil ligatures from Manu\nnakka_SII_6_p_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Drive\DHARMA project\Encoding Guide\Encoding Guide Images\Tamil ligatures from Manu\nnakka_SII_6_p_16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51">
        <w:t xml:space="preserve">e.g. </w:t>
      </w:r>
      <w:r w:rsidR="00D00251" w:rsidRPr="00D00251">
        <w:rPr>
          <w:rStyle w:val="Foreign"/>
        </w:rPr>
        <w:t>…k= ka…</w:t>
      </w:r>
      <w:r w:rsidR="00D00251">
        <w:t xml:space="preserve"> </w:t>
      </w:r>
      <w:r w:rsidR="00D00251" w:rsidRPr="00D00251">
        <w:t xml:space="preserve">(for a single </w:t>
      </w:r>
      <w:r w:rsidR="00D00251" w:rsidRPr="00D00251">
        <w:rPr>
          <w:rStyle w:val="Foreign"/>
        </w:rPr>
        <w:t>akṣara</w:t>
      </w:r>
      <w:r w:rsidR="00D00251" w:rsidRPr="00D00251">
        <w:t xml:space="preserve"> at </w:t>
      </w:r>
      <w:r w:rsidR="00D00251">
        <w:t xml:space="preserve">a </w:t>
      </w:r>
      <w:r w:rsidR="00D00251" w:rsidRPr="00D00251">
        <w:t xml:space="preserve">word boundary) and </w:t>
      </w:r>
      <w:r w:rsidR="00D00251" w:rsidRPr="00D00251">
        <w:rPr>
          <w:rStyle w:val="Foreign"/>
        </w:rPr>
        <w:t>…k=-ka…</w:t>
      </w:r>
      <w:r w:rsidR="00D00251" w:rsidRPr="00D00251">
        <w:t xml:space="preserve"> (for a single </w:t>
      </w:r>
      <w:r w:rsidR="00D00251" w:rsidRPr="00D00251">
        <w:rPr>
          <w:rStyle w:val="Foreign"/>
        </w:rPr>
        <w:t>akṣara</w:t>
      </w:r>
      <w:r w:rsidR="00D00251" w:rsidRPr="00D00251">
        <w:t xml:space="preserve"> at the boundary between two elements of a compound word)</w:t>
      </w:r>
    </w:p>
    <w:p w14:paraId="5F46D162" w14:textId="07972BA6" w:rsidR="006F48BA" w:rsidRDefault="00A9279C" w:rsidP="002149A1">
      <w:pPr>
        <w:pStyle w:val="Lista2"/>
      </w:pPr>
      <w:r>
        <w:t>this notation will be auto-converted to markup (</w:t>
      </w:r>
      <w:r w:rsidR="006E4835">
        <w:t>EGD</w:t>
      </w:r>
      <w:r>
        <w:t xml:space="preserve"> §</w:t>
      </w:r>
      <w:r w:rsidR="003E2786">
        <w:t>4.1.1</w:t>
      </w:r>
      <w:r>
        <w:t>)</w:t>
      </w:r>
    </w:p>
    <w:p w14:paraId="000000FF" w14:textId="1AFC8F76" w:rsidR="006F3A4A" w:rsidRDefault="005849D0" w:rsidP="00877FB8">
      <w:pPr>
        <w:pStyle w:val="Lista"/>
      </w:pPr>
      <w:r w:rsidRPr="005849D0">
        <w:rPr>
          <w:b/>
          <w:bCs/>
        </w:rPr>
        <w:t>where a Tamil text written in Tamil script employs a ligature</w:t>
      </w:r>
      <w:r>
        <w:t xml:space="preserve"> such as </w:t>
      </w:r>
      <w:r>
        <w:rPr>
          <w:rStyle w:val="Foreign"/>
        </w:rPr>
        <w:t>nna</w:t>
      </w:r>
      <w:r>
        <w:t xml:space="preserve"> and </w:t>
      </w:r>
      <w:r>
        <w:rPr>
          <w:rStyle w:val="Foreign"/>
        </w:rPr>
        <w:t>kka</w:t>
      </w:r>
      <w:r>
        <w:t xml:space="preserve"> in the image</w:t>
      </w:r>
    </w:p>
    <w:p w14:paraId="71603CCD" w14:textId="04D58AEB" w:rsidR="005849D0" w:rsidRDefault="005849D0" w:rsidP="005E2CA9">
      <w:pPr>
        <w:pStyle w:val="Lista2"/>
      </w:pPr>
      <w:r w:rsidRPr="005849D0">
        <w:t>use a</w:t>
      </w:r>
      <w:r w:rsidR="00EC4229">
        <w:t>n</w:t>
      </w:r>
      <w:r w:rsidRPr="005849D0">
        <w:t xml:space="preserve"> = sign </w:t>
      </w:r>
      <w:r>
        <w:t xml:space="preserve">between the transliterated consonants to distinguish the ligature from the script’s default method of writing conjunct consonants as two glyphs with an explicit or implicit </w:t>
      </w:r>
      <w:r w:rsidR="00C7308E">
        <w:t xml:space="preserve">zero </w:t>
      </w:r>
      <w:r>
        <w:t xml:space="preserve">vowel </w:t>
      </w:r>
      <w:r w:rsidR="00C7308E">
        <w:t>marker</w:t>
      </w:r>
      <w:r>
        <w:t xml:space="preserve"> </w:t>
      </w:r>
      <w:r w:rsidR="00210CED">
        <w:t xml:space="preserve">(for which see also </w:t>
      </w:r>
      <w:r w:rsidR="00210CED">
        <w:fldChar w:fldCharType="begin"/>
      </w:r>
      <w:r w:rsidR="00210CED">
        <w:instrText xml:space="preserve"> REF _Ref17800758 \r \h </w:instrText>
      </w:r>
      <w:r w:rsidR="00210CED">
        <w:fldChar w:fldCharType="separate"/>
      </w:r>
      <w:r w:rsidR="0046192A">
        <w:t>3.3.2</w:t>
      </w:r>
      <w:r w:rsidR="00210CED">
        <w:fldChar w:fldCharType="end"/>
      </w:r>
      <w:r w:rsidR="00210CED">
        <w:t>), e.g.</w:t>
      </w:r>
    </w:p>
    <w:p w14:paraId="01841DA0" w14:textId="1F78D0CB" w:rsidR="005849D0" w:rsidRDefault="005849D0" w:rsidP="00210CED">
      <w:pPr>
        <w:pStyle w:val="Lista3"/>
      </w:pPr>
      <w:r w:rsidRPr="005849D0">
        <w:rPr>
          <w:rStyle w:val="Foreign"/>
        </w:rPr>
        <w:t>n=na</w:t>
      </w:r>
      <w:r w:rsidR="00395EC1">
        <w:t xml:space="preserve"> </w:t>
      </w:r>
      <w:r w:rsidR="00210CED">
        <w:t xml:space="preserve">as distinct from </w:t>
      </w:r>
      <w:r w:rsidR="00210CED">
        <w:rPr>
          <w:rStyle w:val="Foreign"/>
        </w:rPr>
        <w:t>n</w:t>
      </w:r>
      <w:r w:rsidR="00210CED" w:rsidRPr="004E1D84">
        <w:rPr>
          <w:rStyle w:val="Foreign"/>
        </w:rPr>
        <w:t>·</w:t>
      </w:r>
      <w:r w:rsidR="00210CED">
        <w:rPr>
          <w:rStyle w:val="Foreign"/>
        </w:rPr>
        <w:t>n</w:t>
      </w:r>
      <w:r w:rsidR="00395EC1">
        <w:rPr>
          <w:rStyle w:val="Foreign"/>
        </w:rPr>
        <w:t>a</w:t>
      </w:r>
      <w:r w:rsidR="00210CED">
        <w:t xml:space="preserve"> and </w:t>
      </w:r>
      <w:r w:rsidR="00210CED" w:rsidRPr="00210CED">
        <w:rPr>
          <w:rStyle w:val="Foreign"/>
        </w:rPr>
        <w:t>nna</w:t>
      </w:r>
    </w:p>
    <w:p w14:paraId="177A9952" w14:textId="48E3396C" w:rsidR="00210CED" w:rsidRDefault="00210CED" w:rsidP="00210CED">
      <w:pPr>
        <w:pStyle w:val="Lista3"/>
      </w:pPr>
      <w:r>
        <w:rPr>
          <w:i/>
          <w:iCs/>
        </w:rPr>
        <w:t>k=ka</w:t>
      </w:r>
      <w:r>
        <w:t xml:space="preserve"> as distinct from </w:t>
      </w:r>
      <w:r>
        <w:rPr>
          <w:rStyle w:val="Foreign"/>
        </w:rPr>
        <w:t>k</w:t>
      </w:r>
      <w:r w:rsidRPr="004E1D84">
        <w:rPr>
          <w:rStyle w:val="Foreign"/>
        </w:rPr>
        <w:t>·</w:t>
      </w:r>
      <w:r>
        <w:rPr>
          <w:rStyle w:val="Foreign"/>
        </w:rPr>
        <w:t>ka</w:t>
      </w:r>
      <w:r>
        <w:t xml:space="preserve"> and </w:t>
      </w:r>
      <w:r>
        <w:rPr>
          <w:rStyle w:val="Foreign"/>
        </w:rPr>
        <w:t>kka</w:t>
      </w:r>
      <w:r>
        <w:t xml:space="preserve"> </w:t>
      </w:r>
    </w:p>
    <w:p w14:paraId="4F4C1F0C" w14:textId="77777777" w:rsidR="00395EC1" w:rsidRDefault="00EC4229" w:rsidP="00395EC1">
      <w:pPr>
        <w:pStyle w:val="Lista2"/>
      </w:pPr>
      <w:r>
        <w:t xml:space="preserve">it is </w:t>
      </w:r>
      <w:r>
        <w:rPr>
          <w:b/>
          <w:bCs/>
        </w:rPr>
        <w:t>strongly recommended</w:t>
      </w:r>
      <w:r>
        <w:t xml:space="preserve"> that whenever feasible, you should make Tamil ligatures explicit in this way</w:t>
      </w:r>
    </w:p>
    <w:p w14:paraId="2333795D" w14:textId="6FC6AEEB" w:rsidR="00395EC1" w:rsidRDefault="00395EC1" w:rsidP="00395EC1">
      <w:pPr>
        <w:pStyle w:val="Lista2"/>
      </w:pPr>
      <w:r>
        <w:t>however, never add an = sign where ligatures are a writing system’s default method of representing conjunct</w:t>
      </w:r>
      <w:r w:rsidR="00BA3112">
        <w:t xml:space="preserve"> consonant</w:t>
      </w:r>
      <w:r>
        <w:t>s (including Tamil written in Grantha)</w:t>
      </w:r>
    </w:p>
    <w:p w14:paraId="2FEE83AF" w14:textId="580FF12B" w:rsidR="001B22C0" w:rsidRDefault="00D47EDD" w:rsidP="007B48C2">
      <w:pPr>
        <w:pStyle w:val="Lista"/>
      </w:pPr>
      <w:r w:rsidRPr="00D47EDD">
        <w:rPr>
          <w:b/>
          <w:bCs/>
        </w:rPr>
        <w:t>where a</w:t>
      </w:r>
      <w:r w:rsidR="00804B3F">
        <w:rPr>
          <w:b/>
          <w:bCs/>
        </w:rPr>
        <w:t>n</w:t>
      </w:r>
      <w:r w:rsidRPr="00D47EDD">
        <w:rPr>
          <w:b/>
          <w:bCs/>
        </w:rPr>
        <w:t xml:space="preserve"> </w:t>
      </w:r>
      <w:r w:rsidR="00804B3F">
        <w:rPr>
          <w:b/>
          <w:bCs/>
        </w:rPr>
        <w:t>Indonesian</w:t>
      </w:r>
      <w:r w:rsidRPr="00D47EDD">
        <w:rPr>
          <w:b/>
          <w:bCs/>
        </w:rPr>
        <w:t xml:space="preserve"> text employs the superscript </w:t>
      </w:r>
      <w:r w:rsidRPr="00D47EDD">
        <w:rPr>
          <w:b/>
          <w:bCs/>
          <w:i/>
          <w:iCs/>
        </w:rPr>
        <w:t>r</w:t>
      </w:r>
      <w:r w:rsidRPr="00D47EDD">
        <w:rPr>
          <w:b/>
          <w:bCs/>
        </w:rPr>
        <w:t xml:space="preserve"> marker</w:t>
      </w:r>
      <w:r>
        <w:t xml:space="preserve"> (</w:t>
      </w:r>
      <w:proofErr w:type="spellStart"/>
      <w:r w:rsidRPr="00061C63">
        <w:rPr>
          <w:rStyle w:val="Foreign"/>
        </w:rPr>
        <w:t>repha</w:t>
      </w:r>
      <w:proofErr w:type="spellEnd"/>
      <w:r>
        <w:t xml:space="preserve">, </w:t>
      </w:r>
      <w:r w:rsidRPr="00061C63">
        <w:rPr>
          <w:rStyle w:val="Foreign"/>
        </w:rPr>
        <w:t>layar</w:t>
      </w:r>
      <w:r>
        <w:t xml:space="preserve">, </w:t>
      </w:r>
      <w:r w:rsidRPr="00061C63">
        <w:rPr>
          <w:rStyle w:val="Foreign"/>
        </w:rPr>
        <w:t>surang</w:t>
      </w:r>
      <w:r>
        <w:t xml:space="preserve">) </w:t>
      </w:r>
      <w:r w:rsidRPr="00D47EDD">
        <w:rPr>
          <w:b/>
          <w:bCs/>
        </w:rPr>
        <w:t xml:space="preserve">in two </w:t>
      </w:r>
      <w:r w:rsidR="001B22C0">
        <w:rPr>
          <w:b/>
          <w:bCs/>
        </w:rPr>
        <w:t>modes</w:t>
      </w:r>
      <w:r>
        <w:t>,</w:t>
      </w:r>
    </w:p>
    <w:p w14:paraId="63F418ED" w14:textId="66463F12" w:rsidR="00D47EDD" w:rsidRDefault="00D47EDD" w:rsidP="001B22C0">
      <w:pPr>
        <w:pStyle w:val="Lista2"/>
      </w:pPr>
      <w:r>
        <w:t>namely</w:t>
      </w:r>
    </w:p>
    <w:p w14:paraId="0E75FE74" w14:textId="42A10EF5" w:rsidR="00D47EDD" w:rsidRPr="00D47EDD" w:rsidRDefault="00D47EDD" w:rsidP="001B22C0">
      <w:pPr>
        <w:pStyle w:val="Lista3"/>
        <w:rPr>
          <w:rFonts w:ascii="Arial" w:hAnsi="Arial" w:cs="Arial"/>
          <w:lang w:eastAsia="en-GB" w:bidi="hi-IN"/>
        </w:rPr>
      </w:pPr>
      <w:r w:rsidRPr="00D47EDD">
        <w:rPr>
          <w:lang w:eastAsia="en-GB" w:bidi="hi-IN"/>
        </w:rPr>
        <w:lastRenderedPageBreak/>
        <w:t xml:space="preserve">the “Indian” </w:t>
      </w:r>
      <w:r w:rsidR="001B22C0">
        <w:rPr>
          <w:lang w:eastAsia="en-GB" w:bidi="hi-IN"/>
        </w:rPr>
        <w:t>mode</w:t>
      </w:r>
      <w:r w:rsidRPr="00D47EDD">
        <w:rPr>
          <w:lang w:eastAsia="en-GB" w:bidi="hi-IN"/>
        </w:rPr>
        <w:t xml:space="preserve">, i.e. to be read before the consonant it is attached to, as in </w:t>
      </w:r>
      <w:r w:rsidRPr="001B22C0">
        <w:rPr>
          <w:rStyle w:val="ForeignBalineseScript"/>
        </w:rPr>
        <w:t>ᬲᬯᬃ</w:t>
      </w:r>
      <w:r w:rsidRPr="00D47EDD">
        <w:rPr>
          <w:lang w:eastAsia="en-GB" w:bidi="hi-IN"/>
        </w:rPr>
        <w:t xml:space="preserve"> </w:t>
      </w:r>
      <w:proofErr w:type="spellStart"/>
      <w:r w:rsidRPr="00D47EDD">
        <w:rPr>
          <w:i/>
          <w:iCs/>
          <w:lang w:eastAsia="en-GB" w:bidi="hi-IN"/>
        </w:rPr>
        <w:t>sarva</w:t>
      </w:r>
      <w:proofErr w:type="spellEnd"/>
      <w:r w:rsidRPr="00D47EDD">
        <w:rPr>
          <w:rFonts w:ascii="Gentium" w:hAnsi="Gentium" w:cs="Arial"/>
          <w:lang w:eastAsia="en-GB" w:bidi="hi-IN"/>
        </w:rPr>
        <w:t>; and</w:t>
      </w:r>
    </w:p>
    <w:p w14:paraId="5FAF6954" w14:textId="424D4C7E" w:rsidR="00D47EDD" w:rsidRPr="00D47EDD" w:rsidRDefault="00D47EDD" w:rsidP="001B22C0">
      <w:pPr>
        <w:pStyle w:val="Lista3"/>
        <w:rPr>
          <w:rFonts w:ascii="Arial" w:hAnsi="Arial"/>
          <w:lang w:eastAsia="en-GB" w:bidi="hi-IN"/>
        </w:rPr>
      </w:pPr>
      <w:r w:rsidRPr="00D47EDD">
        <w:rPr>
          <w:lang w:eastAsia="en-GB" w:bidi="hi-IN"/>
        </w:rPr>
        <w:t xml:space="preserve">the “Indonesian” </w:t>
      </w:r>
      <w:r w:rsidR="001B22C0">
        <w:rPr>
          <w:lang w:eastAsia="en-GB" w:bidi="hi-IN"/>
        </w:rPr>
        <w:t>mode</w:t>
      </w:r>
      <w:r w:rsidRPr="00D47EDD">
        <w:rPr>
          <w:lang w:eastAsia="en-GB" w:bidi="hi-IN"/>
        </w:rPr>
        <w:t xml:space="preserve">, i.e. to be read after the rest of the </w:t>
      </w:r>
      <w:proofErr w:type="spellStart"/>
      <w:r w:rsidRPr="00D47EDD">
        <w:rPr>
          <w:i/>
          <w:iCs/>
          <w:lang w:eastAsia="en-GB" w:bidi="hi-IN"/>
        </w:rPr>
        <w:t>akṣara</w:t>
      </w:r>
      <w:proofErr w:type="spellEnd"/>
      <w:r w:rsidRPr="00D47EDD">
        <w:rPr>
          <w:lang w:eastAsia="en-GB" w:bidi="hi-IN"/>
        </w:rPr>
        <w:t xml:space="preserve"> it is attached to, as in </w:t>
      </w:r>
      <w:r w:rsidRPr="001B22C0">
        <w:rPr>
          <w:rStyle w:val="ForeignBalineseScript"/>
        </w:rPr>
        <w:t>ᬲᬫᬃ</w:t>
      </w:r>
      <w:r w:rsidRPr="00D47EDD">
        <w:rPr>
          <w:rFonts w:cs="Gentium Plus"/>
          <w:lang w:eastAsia="en-GB" w:bidi="hi-IN"/>
        </w:rPr>
        <w:t xml:space="preserve"> </w:t>
      </w:r>
      <w:proofErr w:type="spellStart"/>
      <w:r w:rsidRPr="00D47EDD">
        <w:rPr>
          <w:rFonts w:cs="Gentium Plus"/>
          <w:i/>
          <w:iCs/>
          <w:lang w:eastAsia="en-GB" w:bidi="hi-IN"/>
        </w:rPr>
        <w:t>samar</w:t>
      </w:r>
      <w:proofErr w:type="spellEnd"/>
      <w:r w:rsidRPr="00D47EDD">
        <w:rPr>
          <w:rFonts w:cs="Gentium Plus"/>
          <w:lang w:eastAsia="en-GB" w:bidi="hi-IN"/>
        </w:rPr>
        <w:t> </w:t>
      </w:r>
    </w:p>
    <w:p w14:paraId="675167B1" w14:textId="119F8ACE" w:rsidR="00D47EDD" w:rsidRDefault="001B22C0" w:rsidP="00D47EDD">
      <w:pPr>
        <w:pStyle w:val="Lista2"/>
      </w:pPr>
      <w:r>
        <w:t>then this fact must be noted in your commentary to the text, including a specification of which mode is the default (dominant) one for that text</w:t>
      </w:r>
    </w:p>
    <w:p w14:paraId="213196F0" w14:textId="504E2877" w:rsidR="001B22C0" w:rsidRDefault="001B22C0" w:rsidP="00D47EDD">
      <w:pPr>
        <w:pStyle w:val="Lista2"/>
      </w:pPr>
      <w:r>
        <w:t xml:space="preserve">in addition, you may optionally use an = sign between the transliterated </w:t>
      </w:r>
      <w:r>
        <w:rPr>
          <w:i/>
          <w:iCs/>
        </w:rPr>
        <w:t>r</w:t>
      </w:r>
      <w:r>
        <w:t xml:space="preserve"> and the other characters transliterating the same </w:t>
      </w:r>
      <w:r>
        <w:rPr>
          <w:rStyle w:val="Foreign"/>
        </w:rPr>
        <w:t>akṣara</w:t>
      </w:r>
      <w:r>
        <w:t xml:space="preserve"> in instances of the non-default mode, i.e.</w:t>
      </w:r>
    </w:p>
    <w:p w14:paraId="72FA4DAC" w14:textId="5A5D091F" w:rsidR="007B48C2" w:rsidRDefault="007B48C2" w:rsidP="007B48C2">
      <w:pPr>
        <w:pStyle w:val="Lista"/>
      </w:pPr>
      <w:r>
        <w:t xml:space="preserve">the representation of the “Indonesian” (versus “Indian”) positioning of the </w:t>
      </w:r>
      <w:r w:rsidRPr="004E1D84">
        <w:rPr>
          <w:rStyle w:val="Foreign"/>
        </w:rPr>
        <w:t>r</w:t>
      </w:r>
      <w:r>
        <w:t xml:space="preserve"> marker is handled via markup</w:t>
      </w:r>
    </w:p>
    <w:p w14:paraId="0782B8DF" w14:textId="1F6BF0AC" w:rsidR="007B48C2" w:rsidRDefault="007B48C2" w:rsidP="007B48C2">
      <w:pPr>
        <w:pStyle w:val="Lista2"/>
      </w:pPr>
      <w:r>
        <w:t xml:space="preserve">thus, even in strict transliteration, </w:t>
      </w:r>
      <w:r w:rsidRPr="00692741">
        <w:t xml:space="preserve">transcribe the text in the order the script components were meant to be </w:t>
      </w:r>
      <w:r>
        <w:t xml:space="preserve">pronounced, </w:t>
      </w:r>
      <w:r w:rsidR="001B22C0">
        <w:t>i.e.</w:t>
      </w:r>
    </w:p>
    <w:p w14:paraId="6B552AB2" w14:textId="7DA9D751" w:rsidR="001B22C0" w:rsidRPr="001B22C0" w:rsidRDefault="001B22C0" w:rsidP="001B22C0">
      <w:pPr>
        <w:pStyle w:val="Lista3"/>
        <w:rPr>
          <w:rStyle w:val="Foreign"/>
        </w:rPr>
      </w:pPr>
      <w:r w:rsidRPr="001B22C0">
        <w:t xml:space="preserve">if the “Indonesian” mode is dominant, </w:t>
      </w:r>
      <w:r>
        <w:t>transliterate</w:t>
      </w:r>
      <w:r w:rsidRPr="001B22C0">
        <w:t xml:space="preserve"> </w:t>
      </w:r>
      <w:r w:rsidRPr="001B22C0">
        <w:rPr>
          <w:rStyle w:val="ForeignBalineseScript"/>
        </w:rPr>
        <w:t>ᬲᬯᬃ</w:t>
      </w:r>
      <w:r w:rsidRPr="001B22C0">
        <w:t xml:space="preserve"> as </w:t>
      </w:r>
      <w:r>
        <w:rPr>
          <w:rStyle w:val="Foreign"/>
        </w:rPr>
        <w:t>sar=va</w:t>
      </w:r>
    </w:p>
    <w:p w14:paraId="3D53CC53" w14:textId="098D2F41" w:rsidR="001B22C0" w:rsidRPr="006E78DA" w:rsidRDefault="001B22C0" w:rsidP="001B22C0">
      <w:pPr>
        <w:pStyle w:val="Lista3"/>
      </w:pPr>
      <w:r w:rsidRPr="001B22C0">
        <w:t xml:space="preserve">if the “Indian” mode is dominant, </w:t>
      </w:r>
      <w:r>
        <w:t xml:space="preserve">transliterate </w:t>
      </w:r>
      <w:r w:rsidRPr="001B22C0">
        <w:rPr>
          <w:rStyle w:val="ForeignBalineseScript"/>
        </w:rPr>
        <w:t>ᬲᬫᬃ</w:t>
      </w:r>
      <w:r w:rsidRPr="001B22C0">
        <w:t xml:space="preserve"> as </w:t>
      </w:r>
      <w:r>
        <w:rPr>
          <w:rStyle w:val="Foreign"/>
        </w:rPr>
        <w:t>sama=r</w:t>
      </w:r>
    </w:p>
    <w:p w14:paraId="766BEC32" w14:textId="3E33CA52" w:rsidR="006F48BA" w:rsidRDefault="006A3DF4" w:rsidP="008764EC">
      <w:pPr>
        <w:pStyle w:val="Lista2"/>
      </w:pPr>
      <w:r>
        <w:rPr>
          <w:noProof/>
        </w:rPr>
        <w:drawing>
          <wp:anchor distT="0" distB="0" distL="114300" distR="114300" simplePos="0" relativeHeight="251671552" behindDoc="0" locked="0" layoutInCell="1" allowOverlap="1" wp14:anchorId="39FD6C44" wp14:editId="5C9602F9">
            <wp:simplePos x="0" y="0"/>
            <wp:positionH relativeFrom="margin">
              <wp:align>right</wp:align>
            </wp:positionH>
            <wp:positionV relativeFrom="paragraph">
              <wp:posOffset>409860</wp:posOffset>
            </wp:positionV>
            <wp:extent cx="1134000" cy="558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34000" cy="5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2C0">
        <w:t xml:space="preserve">for the sake of explicitness you may also choose to use the above notation redundantly for all occurrences of a superscript </w:t>
      </w:r>
      <w:r w:rsidR="001B22C0">
        <w:rPr>
          <w:i/>
          <w:iCs/>
        </w:rPr>
        <w:t>r</w:t>
      </w:r>
      <w:r w:rsidR="001B22C0">
        <w:t>, not only for ones that deviate from the default</w:t>
      </w:r>
    </w:p>
    <w:p w14:paraId="60BD1FED" w14:textId="69FE4227" w:rsidR="006A3DF4" w:rsidRDefault="006A3DF4" w:rsidP="006A3DF4">
      <w:pPr>
        <w:pStyle w:val="Lista"/>
      </w:pPr>
      <w:r w:rsidRPr="006A3DF4">
        <w:rPr>
          <w:b/>
          <w:bCs/>
        </w:rPr>
        <w:t xml:space="preserve">where a superscript </w:t>
      </w:r>
      <w:r w:rsidRPr="006A3DF4">
        <w:rPr>
          <w:b/>
          <w:bCs/>
          <w:i/>
          <w:iCs/>
        </w:rPr>
        <w:t>r</w:t>
      </w:r>
      <w:r w:rsidRPr="006A3DF4">
        <w:rPr>
          <w:b/>
          <w:bCs/>
        </w:rPr>
        <w:t xml:space="preserve"> marker is combined with an independent vowel sign</w:t>
      </w:r>
      <w:r>
        <w:t>, as in the Javanese example on the right</w:t>
      </w:r>
    </w:p>
    <w:p w14:paraId="5A3CAF14" w14:textId="7641A837" w:rsidR="006A3DF4" w:rsidRDefault="006A3DF4" w:rsidP="006A3DF4">
      <w:pPr>
        <w:pStyle w:val="Lista2"/>
      </w:pPr>
      <w:r w:rsidRPr="005849D0">
        <w:t>use a</w:t>
      </w:r>
      <w:r>
        <w:t>n</w:t>
      </w:r>
      <w:r w:rsidRPr="005849D0">
        <w:t xml:space="preserve"> = sign </w:t>
      </w:r>
      <w:r>
        <w:t xml:space="preserve">between the transliterated characters to make it explicit that the transliteration is not a mistake (for an original text involving a final consonant, a </w:t>
      </w:r>
      <w:r w:rsidR="00C7308E">
        <w:t xml:space="preserve">zero </w:t>
      </w:r>
      <w:r>
        <w:t>vowel marker or a dependent vowel)</w:t>
      </w:r>
    </w:p>
    <w:p w14:paraId="1DB50107" w14:textId="61926E67" w:rsidR="006A3DF4" w:rsidRDefault="006A3DF4" w:rsidP="006A3DF4">
      <w:pPr>
        <w:pStyle w:val="Lista2"/>
      </w:pPr>
      <w:r>
        <w:t xml:space="preserve">thus, the text in the image is </w:t>
      </w:r>
      <w:r>
        <w:rPr>
          <w:rStyle w:val="Foreign"/>
        </w:rPr>
        <w:t>Umiṅsor= I</w:t>
      </w:r>
      <w:r w:rsidR="00756A69">
        <w:t xml:space="preserve"> (note the editorial space after the = sign)</w:t>
      </w:r>
    </w:p>
    <w:p w14:paraId="61989051" w14:textId="32BB0A3D" w:rsidR="00110160" w:rsidRPr="00424A23" w:rsidRDefault="00B4305F" w:rsidP="003E4F1D">
      <w:pPr>
        <w:pStyle w:val="Cmsor3"/>
        <w:numPr>
          <w:ilvl w:val="2"/>
          <w:numId w:val="16"/>
        </w:numPr>
        <w:ind w:left="993" w:hanging="993"/>
      </w:pPr>
      <w:bookmarkStart w:id="242" w:name="_Ref17795443"/>
      <w:bookmarkStart w:id="243" w:name="_Toc17811440"/>
      <w:bookmarkStart w:id="244" w:name="_Toc17811495"/>
      <w:bookmarkStart w:id="245" w:name="_Toc44587484"/>
      <w:r w:rsidRPr="00424A23">
        <w:t>Characters with alternative or optional phonemic values</w:t>
      </w:r>
      <w:bookmarkEnd w:id="242"/>
      <w:bookmarkEnd w:id="243"/>
      <w:bookmarkEnd w:id="244"/>
      <w:bookmarkEnd w:id="245"/>
    </w:p>
    <w:p w14:paraId="1DB56D1C" w14:textId="7A146D3A" w:rsidR="000F1DBB" w:rsidRDefault="000F1DBB" w:rsidP="000F1DBB">
      <w:pPr>
        <w:pStyle w:val="Lista"/>
      </w:pPr>
      <w:r>
        <w:t>some writing systems may use certain glyphs to represent more than one phoneme or sequence of phonemes, or may use a non-alphabetic character in an alphabetic function</w:t>
      </w:r>
      <w:r w:rsidR="00B15999">
        <w:rPr>
          <w:rStyle w:val="Lbjegyzet-hivatkozs"/>
        </w:rPr>
        <w:footnoteReference w:id="13"/>
      </w:r>
    </w:p>
    <w:p w14:paraId="2D1B4337" w14:textId="1FF6A821" w:rsidR="00017EA1" w:rsidRDefault="00B15999" w:rsidP="00017EA1">
      <w:pPr>
        <w:pStyle w:val="Lista2"/>
      </w:pPr>
      <w:r w:rsidRPr="00B15999">
        <w:rPr>
          <w:b/>
          <w:bCs/>
        </w:rPr>
        <w:t>in strict transliteration</w:t>
      </w:r>
      <w:r>
        <w:t>, always prioritise the primary value of such glyphs</w:t>
      </w:r>
    </w:p>
    <w:p w14:paraId="75FA6313" w14:textId="59E83C80" w:rsidR="00B15999" w:rsidRDefault="00B15999" w:rsidP="00017EA1">
      <w:pPr>
        <w:pStyle w:val="Lista2"/>
      </w:pPr>
      <w:r w:rsidRPr="00B15999">
        <w:rPr>
          <w:b/>
          <w:bCs/>
        </w:rPr>
        <w:t>in loose transliteration</w:t>
      </w:r>
      <w:r>
        <w:t>, however, it is preferable to transcribe the phone</w:t>
      </w:r>
      <w:r w:rsidR="00424A23">
        <w:t>m</w:t>
      </w:r>
      <w:r>
        <w:t>ic value intended in the context</w:t>
      </w:r>
    </w:p>
    <w:p w14:paraId="5D49D9BF" w14:textId="57E49AD1" w:rsidR="00B15999" w:rsidRDefault="00B15999" w:rsidP="00017EA1">
      <w:pPr>
        <w:pStyle w:val="Lista2"/>
      </w:pPr>
      <w:r>
        <w:rPr>
          <w:b/>
          <w:bCs/>
        </w:rPr>
        <w:t>in an EpiDoc edition</w:t>
      </w:r>
      <w:r>
        <w:t xml:space="preserve">, you may add </w:t>
      </w:r>
      <w:r w:rsidR="003E2786">
        <w:t xml:space="preserve">XML </w:t>
      </w:r>
      <w:r>
        <w:t xml:space="preserve">markup to normalise the transliterated </w:t>
      </w:r>
      <w:r w:rsidR="00743B8C">
        <w:t xml:space="preserve">primary value to a transcription of the intended value (see </w:t>
      </w:r>
      <w:r w:rsidR="006E4835">
        <w:t>EGD</w:t>
      </w:r>
      <w:r w:rsidR="00F741F1">
        <w:t xml:space="preserve"> </w:t>
      </w:r>
      <w:r w:rsidR="00743B8C">
        <w:t>§</w:t>
      </w:r>
      <w:r w:rsidR="003E2786">
        <w:t>6.3</w:t>
      </w:r>
      <w:r w:rsidR="00743B8C">
        <w:t xml:space="preserve"> on editorial normalisation)</w:t>
      </w:r>
    </w:p>
    <w:p w14:paraId="5D40B8BB" w14:textId="06CC0AD6" w:rsidR="00743B8C" w:rsidRDefault="00743B8C" w:rsidP="00743B8C">
      <w:pPr>
        <w:pStyle w:val="Lista"/>
      </w:pPr>
      <w:r>
        <w:t>some specific examples:</w:t>
      </w:r>
    </w:p>
    <w:p w14:paraId="1F7980F0" w14:textId="50FD1F8D" w:rsidR="000F1DBB" w:rsidRPr="006E78DA" w:rsidRDefault="000F1DBB" w:rsidP="00743B8C">
      <w:pPr>
        <w:pStyle w:val="Lista2"/>
      </w:pPr>
      <w:r>
        <w:t xml:space="preserve">when the glyph </w:t>
      </w:r>
      <w:r w:rsidRPr="00F96E6A">
        <w:rPr>
          <w:rStyle w:val="ImageInsetSundanese"/>
        </w:rPr>
        <w:drawing>
          <wp:inline distT="0" distB="0" distL="0" distR="0" wp14:anchorId="23147DF8" wp14:editId="64315C39">
            <wp:extent cx="208800" cy="180000"/>
            <wp:effectExtent l="0" t="0" r="1270" b="0"/>
            <wp:docPr id="5" name="Picture 5" descr="Macintosh HD:Users:username:Documents:PHILOLOGY PROJECT:Edisi Bhīmaswarga:BS Cahier d'Archipel:tr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name:Documents:PHILOLOGY PROJECT:Edisi Bhīmaswarga:BS Cahier d'Archipel:tra_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800" cy="180000"/>
                    </a:xfrm>
                    <a:prstGeom prst="rect">
                      <a:avLst/>
                    </a:prstGeom>
                    <a:noFill/>
                    <a:ln>
                      <a:noFill/>
                    </a:ln>
                  </pic:spPr>
                </pic:pic>
              </a:graphicData>
            </a:graphic>
          </wp:inline>
        </w:drawing>
      </w:r>
      <w:r>
        <w:t xml:space="preserve"> </w:t>
      </w:r>
      <w:r>
        <w:rPr>
          <w:rStyle w:val="Foreign"/>
        </w:rPr>
        <w:t>ṭā</w:t>
      </w:r>
      <w:r>
        <w:t xml:space="preserve"> is used in Old Sundanese to represent the phonemes /</w:t>
      </w:r>
      <w:proofErr w:type="spellStart"/>
      <w:r>
        <w:t>tra</w:t>
      </w:r>
      <w:proofErr w:type="spellEnd"/>
      <w:r>
        <w:t xml:space="preserve">/, transliterate it as </w:t>
      </w:r>
      <w:r>
        <w:rPr>
          <w:rStyle w:val="Foreign"/>
        </w:rPr>
        <w:t>ṭā</w:t>
      </w:r>
      <w:r>
        <w:t xml:space="preserve">, </w:t>
      </w:r>
      <w:r w:rsidR="00743B8C">
        <w:t xml:space="preserve">but in loose transliteration transcribe it as </w:t>
      </w:r>
      <w:r w:rsidR="00743B8C">
        <w:rPr>
          <w:rStyle w:val="Foreign"/>
        </w:rPr>
        <w:t>tra</w:t>
      </w:r>
      <w:r w:rsidR="00A608EA" w:rsidRPr="00A608EA">
        <w:t xml:space="preserve">, </w:t>
      </w:r>
      <w:r w:rsidR="00A608EA">
        <w:t>e.g.</w:t>
      </w:r>
    </w:p>
    <w:p w14:paraId="70DA4D9E" w14:textId="097634AC" w:rsidR="00743B8C" w:rsidRDefault="00743B8C" w:rsidP="00743B8C">
      <w:pPr>
        <w:pStyle w:val="Lista3"/>
      </w:pPr>
      <w:r w:rsidRPr="00357EDF">
        <w:rPr>
          <w:rStyle w:val="ImageInsetSundanese"/>
        </w:rPr>
        <w:drawing>
          <wp:inline distT="0" distB="0" distL="0" distR="0" wp14:anchorId="2227D67C" wp14:editId="6D5C1DD3">
            <wp:extent cx="424800" cy="180000"/>
            <wp:effectExtent l="0" t="0" r="0" b="0"/>
            <wp:docPr id="6" name="Picture 6" descr="Macintosh HD:Users:username:Pictures:Naskah Nusantara:Perpusnas:Bima Swarga:Bhīma Swarga 623 P 16:sa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sername:Pictures:Naskah Nusantara:Perpusnas:Bima Swarga:Bhīma Swarga 623 P 16:sastr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4800" cy="180000"/>
                    </a:xfrm>
                    <a:prstGeom prst="rect">
                      <a:avLst/>
                    </a:prstGeom>
                    <a:noFill/>
                    <a:ln>
                      <a:noFill/>
                    </a:ln>
                  </pic:spPr>
                </pic:pic>
              </a:graphicData>
            </a:graphic>
          </wp:inline>
        </w:drawing>
      </w:r>
      <w:r>
        <w:t xml:space="preserve"> – strict: </w:t>
      </w:r>
      <w:r w:rsidRPr="00357EDF">
        <w:rPr>
          <w:rStyle w:val="Foreign"/>
        </w:rPr>
        <w:t>sasṭā</w:t>
      </w:r>
      <w:r>
        <w:t xml:space="preserve">; loose: </w:t>
      </w:r>
      <w:r>
        <w:rPr>
          <w:rStyle w:val="Foreign"/>
        </w:rPr>
        <w:t>sastra</w:t>
      </w:r>
    </w:p>
    <w:p w14:paraId="08ED6ADC" w14:textId="2CCFCBA0" w:rsidR="00743B8C" w:rsidRDefault="000F1DBB" w:rsidP="00743B8C">
      <w:pPr>
        <w:pStyle w:val="Lista2"/>
      </w:pPr>
      <w:r>
        <w:t xml:space="preserve">when a vowel marker added to a ligature with subscript </w:t>
      </w:r>
      <w:r>
        <w:rPr>
          <w:rStyle w:val="Foreign"/>
        </w:rPr>
        <w:t>y</w:t>
      </w:r>
      <w:r>
        <w:t xml:space="preserve"> is intended to be pronounced before the </w:t>
      </w:r>
      <w:r>
        <w:rPr>
          <w:rStyle w:val="Foreign"/>
        </w:rPr>
        <w:t>y</w:t>
      </w:r>
      <w:r>
        <w:t xml:space="preserve"> (and after the primary consonant) in Old Sundanese, write the transliterated vowel after the </w:t>
      </w:r>
      <w:r>
        <w:rPr>
          <w:rStyle w:val="Foreign"/>
        </w:rPr>
        <w:t>y</w:t>
      </w:r>
      <w:r w:rsidR="00743B8C">
        <w:t xml:space="preserve"> in strict transliteration, but transcribe in the intended order when using loose transliteration</w:t>
      </w:r>
      <w:r w:rsidR="00A608EA">
        <w:t>,</w:t>
      </w:r>
      <w:r w:rsidR="00A608EA" w:rsidRPr="00A608EA">
        <w:t xml:space="preserve"> </w:t>
      </w:r>
      <w:r w:rsidR="00A608EA">
        <w:t>e.g.</w:t>
      </w:r>
    </w:p>
    <w:p w14:paraId="1354462A" w14:textId="33CFD01C" w:rsidR="000F1DBB" w:rsidRDefault="000F1DBB" w:rsidP="00743B8C">
      <w:pPr>
        <w:pStyle w:val="Lista3"/>
      </w:pPr>
      <w:r w:rsidRPr="00357EDF">
        <w:rPr>
          <w:rStyle w:val="ImageInsetSundanese"/>
        </w:rPr>
        <w:drawing>
          <wp:inline distT="0" distB="0" distL="0" distR="0" wp14:anchorId="05C2370E" wp14:editId="06C6CB89">
            <wp:extent cx="622800" cy="180000"/>
            <wp:effectExtent l="0" t="0" r="6350" b="0"/>
            <wp:docPr id="16" name="Picture 16" descr="Macintosh HD:Users:username:Pictures:Naskah Nusantara:Perpusnas:L 621 P15:ku nu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name:Pictures:Naskah Nusantara:Perpusnas:L 621 P15:ku nu ry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800" cy="180000"/>
                    </a:xfrm>
                    <a:prstGeom prst="rect">
                      <a:avLst/>
                    </a:prstGeom>
                    <a:noFill/>
                    <a:ln>
                      <a:noFill/>
                    </a:ln>
                  </pic:spPr>
                </pic:pic>
              </a:graphicData>
            </a:graphic>
          </wp:inline>
        </w:drawing>
      </w:r>
      <w:r>
        <w:t xml:space="preserve"> </w:t>
      </w:r>
      <w:r w:rsidR="00743B8C">
        <w:t xml:space="preserve">– strict: </w:t>
      </w:r>
      <w:r>
        <w:rPr>
          <w:rStyle w:val="Foreign"/>
        </w:rPr>
        <w:t>ku nu rye</w:t>
      </w:r>
      <w:r w:rsidR="00743B8C">
        <w:t xml:space="preserve">; loose: </w:t>
      </w:r>
      <w:r w:rsidR="00743B8C">
        <w:rPr>
          <w:rStyle w:val="Foreign"/>
        </w:rPr>
        <w:t>ku nu reya</w:t>
      </w:r>
      <w:r w:rsidR="00743B8C">
        <w:t xml:space="preserve"> </w:t>
      </w:r>
      <w:r>
        <w:t>(“by many [people]”)</w:t>
      </w:r>
    </w:p>
    <w:p w14:paraId="6DF340C4" w14:textId="321C1A7E" w:rsidR="007B7E9C" w:rsidRDefault="00A608EA" w:rsidP="00743B8C">
      <w:pPr>
        <w:pStyle w:val="Lista3"/>
      </w:pPr>
      <w:r>
        <w:t xml:space="preserve">strict: </w:t>
      </w:r>
      <w:r>
        <w:rPr>
          <w:rStyle w:val="Foreign"/>
        </w:rPr>
        <w:t>rahyi</w:t>
      </w:r>
      <w:r w:rsidR="009668E0">
        <w:rPr>
          <w:rStyle w:val="Foreign"/>
        </w:rPr>
        <w:t>ṁ</w:t>
      </w:r>
      <w:r>
        <w:t xml:space="preserve">; loose: </w:t>
      </w:r>
      <w:r>
        <w:rPr>
          <w:rStyle w:val="Foreign"/>
        </w:rPr>
        <w:t>rahiyaṅ</w:t>
      </w:r>
      <w:r>
        <w:t xml:space="preserve"> (with </w:t>
      </w:r>
      <w:r w:rsidRPr="00A608EA">
        <w:rPr>
          <w:rStyle w:val="Foreign"/>
        </w:rPr>
        <w:t>anusvāra</w:t>
      </w:r>
      <w:r>
        <w:t xml:space="preserve"> normalised to </w:t>
      </w:r>
      <w:r w:rsidRPr="00A608EA">
        <w:rPr>
          <w:rStyle w:val="Foreign"/>
        </w:rPr>
        <w:t>ṅ</w:t>
      </w:r>
      <w:r>
        <w:t>)</w:t>
      </w:r>
    </w:p>
    <w:p w14:paraId="0E4F9E53" w14:textId="73BF789E" w:rsidR="000F1DBB" w:rsidRDefault="00743B8C" w:rsidP="00743B8C">
      <w:pPr>
        <w:pStyle w:val="Lista2"/>
      </w:pPr>
      <w:r>
        <w:t xml:space="preserve">when </w:t>
      </w:r>
      <w:bookmarkStart w:id="246" w:name="_Hlk44319749"/>
      <w:r>
        <w:t>the numeral 2 is used in Old Sundanese to represent the phonemes /</w:t>
      </w:r>
      <w:proofErr w:type="spellStart"/>
      <w:r>
        <w:t>ro</w:t>
      </w:r>
      <w:proofErr w:type="spellEnd"/>
      <w:r>
        <w:t>/</w:t>
      </w:r>
      <w:bookmarkEnd w:id="246"/>
      <w:r>
        <w:t xml:space="preserve">, </w:t>
      </w:r>
      <w:r w:rsidR="0092703C">
        <w:t xml:space="preserve">represent it </w:t>
      </w:r>
      <w:r>
        <w:t xml:space="preserve">as 2 </w:t>
      </w:r>
      <w:r w:rsidR="0092703C">
        <w:t xml:space="preserve">in strict transliteration </w:t>
      </w:r>
      <w:r>
        <w:t>(</w:t>
      </w:r>
      <w:r w:rsidR="0092703C">
        <w:t xml:space="preserve">as per EGD §4.2.7, </w:t>
      </w:r>
      <w:r>
        <w:t xml:space="preserve">without adding </w:t>
      </w:r>
      <w:r w:rsidR="0092703C">
        <w:t xml:space="preserve">the XML </w:t>
      </w:r>
      <w:r>
        <w:t xml:space="preserve">markup </w:t>
      </w:r>
      <w:r w:rsidR="0092703C">
        <w:t>prescribed for numerals</w:t>
      </w:r>
      <w:r>
        <w:t xml:space="preserve"> </w:t>
      </w:r>
      <w:r w:rsidR="0092703C">
        <w:t xml:space="preserve">proper in </w:t>
      </w:r>
      <w:r w:rsidR="006E4835">
        <w:t>EGD</w:t>
      </w:r>
      <w:r w:rsidR="00F741F1">
        <w:t xml:space="preserve"> </w:t>
      </w:r>
      <w:r>
        <w:t>§</w:t>
      </w:r>
      <w:r w:rsidR="0092703C">
        <w:t>7.1</w:t>
      </w:r>
      <w:r>
        <w:t xml:space="preserve">), but use </w:t>
      </w:r>
      <w:r w:rsidRPr="00743B8C">
        <w:rPr>
          <w:rStyle w:val="Foreign"/>
        </w:rPr>
        <w:t>ro</w:t>
      </w:r>
      <w:r>
        <w:t xml:space="preserve"> in loose transliteration</w:t>
      </w:r>
    </w:p>
    <w:p w14:paraId="51C9AEA0" w14:textId="4F464E77" w:rsidR="00743B8C" w:rsidRDefault="00743B8C" w:rsidP="00743B8C">
      <w:pPr>
        <w:pStyle w:val="Lista3"/>
      </w:pPr>
      <w:r>
        <w:t xml:space="preserve">e.g. </w:t>
      </w:r>
      <w:r w:rsidRPr="00743B8C">
        <w:rPr>
          <w:rStyle w:val="ImageInsetSundanese"/>
        </w:rPr>
        <w:drawing>
          <wp:inline distT="0" distB="0" distL="0" distR="0" wp14:anchorId="66C6E282" wp14:editId="6B058776">
            <wp:extent cx="1256400" cy="180000"/>
            <wp:effectExtent l="0" t="0" r="1270" b="0"/>
            <wp:docPr id="10" name="Picture 10" descr="Macintosh HD:Users:username:Pictures:Naskah Nusantara:Perpusnas:69 L 626:di jeroning wawang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sername:Pictures:Naskah Nusantara:Perpusnas:69 L 626:di jeroning wawanguna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6400" cy="180000"/>
                    </a:xfrm>
                    <a:prstGeom prst="rect">
                      <a:avLst/>
                    </a:prstGeom>
                    <a:noFill/>
                    <a:ln>
                      <a:noFill/>
                    </a:ln>
                  </pic:spPr>
                </pic:pic>
              </a:graphicData>
            </a:graphic>
          </wp:inline>
        </w:drawing>
      </w:r>
      <w:r>
        <w:t xml:space="preserve"> – strict: </w:t>
      </w:r>
      <w:r w:rsidRPr="00743B8C">
        <w:rPr>
          <w:rStyle w:val="Foreign"/>
        </w:rPr>
        <w:t>di jә2niṁ vavaṁṅun:an·</w:t>
      </w:r>
      <w:r>
        <w:rPr>
          <w:i/>
          <w:lang w:val="en-US"/>
        </w:rPr>
        <w:t xml:space="preserve"> </w:t>
      </w:r>
      <w:r>
        <w:rPr>
          <w:lang w:val="en-US"/>
        </w:rPr>
        <w:t xml:space="preserve">; loose: </w:t>
      </w:r>
      <w:r w:rsidRPr="00743B8C">
        <w:rPr>
          <w:rStyle w:val="Foreign"/>
          <w:lang w:val="en-US"/>
        </w:rPr>
        <w:t>di jәroniṅ vavaṅu</w:t>
      </w:r>
      <w:r w:rsidRPr="00E237B8">
        <w:rPr>
          <w:rStyle w:val="Foreign"/>
          <w:lang w:val="en-US"/>
        </w:rPr>
        <w:t>n</w:t>
      </w:r>
      <w:r w:rsidRPr="00743B8C">
        <w:rPr>
          <w:rStyle w:val="Foreign"/>
          <w:lang w:val="en-US"/>
        </w:rPr>
        <w:t>an</w:t>
      </w:r>
      <w:r>
        <w:rPr>
          <w:lang w:val="en-US"/>
        </w:rPr>
        <w:t xml:space="preserve"> </w:t>
      </w:r>
      <w:r w:rsidR="00E237B8">
        <w:t>(</w:t>
      </w:r>
      <w:r w:rsidR="00E237B8">
        <w:rPr>
          <w:lang w:val="en-US"/>
        </w:rPr>
        <w:t>“in the interior of the building”</w:t>
      </w:r>
      <w:r w:rsidR="00E237B8">
        <w:t>)</w:t>
      </w:r>
      <w:r w:rsidR="00E237B8">
        <w:rPr>
          <w:rStyle w:val="Lbjegyzet-hivatkozs"/>
        </w:rPr>
        <w:footnoteReference w:id="14"/>
      </w:r>
    </w:p>
    <w:p w14:paraId="29F4047C" w14:textId="1E8BB491" w:rsidR="00193D2B" w:rsidRPr="00424A23" w:rsidRDefault="00193D2B" w:rsidP="00193D2B">
      <w:pPr>
        <w:pStyle w:val="Cmsor3"/>
        <w:numPr>
          <w:ilvl w:val="2"/>
          <w:numId w:val="16"/>
        </w:numPr>
        <w:ind w:left="993" w:hanging="993"/>
      </w:pPr>
      <w:bookmarkStart w:id="247" w:name="_77xvqqxwsyaq" w:colFirst="0" w:colLast="0"/>
      <w:bookmarkStart w:id="248" w:name="_Ref23844494"/>
      <w:bookmarkStart w:id="249" w:name="_Toc44587485"/>
      <w:bookmarkStart w:id="250" w:name="_Toc17811441"/>
      <w:bookmarkStart w:id="251" w:name="_Toc17811496"/>
      <w:bookmarkEnd w:id="247"/>
      <w:r>
        <w:lastRenderedPageBreak/>
        <w:t>Complex characters split by an intervening feature</w:t>
      </w:r>
      <w:bookmarkEnd w:id="248"/>
      <w:bookmarkEnd w:id="249"/>
    </w:p>
    <w:p w14:paraId="481DDDDC" w14:textId="66B16A75" w:rsidR="00C34CBB" w:rsidRDefault="00A47461" w:rsidP="00193D2B">
      <w:pPr>
        <w:pStyle w:val="Lista"/>
      </w:pPr>
      <w:r w:rsidRPr="00A47461">
        <w:rPr>
          <w:noProof/>
        </w:rPr>
        <w:drawing>
          <wp:anchor distT="0" distB="0" distL="114300" distR="114300" simplePos="0" relativeHeight="251669504" behindDoc="0" locked="0" layoutInCell="1" allowOverlap="1" wp14:anchorId="03EDA8D4" wp14:editId="01993005">
            <wp:simplePos x="0" y="0"/>
            <wp:positionH relativeFrom="margin">
              <wp:align>right</wp:align>
            </wp:positionH>
            <wp:positionV relativeFrom="paragraph">
              <wp:posOffset>6096</wp:posOffset>
            </wp:positionV>
            <wp:extent cx="810000" cy="712800"/>
            <wp:effectExtent l="0" t="0" r="9525" b="0"/>
            <wp:wrapSquare wrapText="bothSides"/>
            <wp:docPr id="1" name="Kép 6">
              <a:extLst xmlns:a="http://schemas.openxmlformats.org/drawingml/2006/main">
                <a:ext uri="{FF2B5EF4-FFF2-40B4-BE49-F238E27FC236}">
                  <a16:creationId xmlns:a16="http://schemas.microsoft.com/office/drawing/2014/main" id="{7F5075BA-FAEC-4986-8D6F-788DE1F3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7F5075BA-FAEC-4986-8D6F-788DE1F3C7A3}"/>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100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certain character components are treated as separable in some scripts, such as the prescript and postscript vowel markers in Tamil </w:t>
      </w:r>
      <w:r w:rsidR="00C34CBB" w:rsidRPr="00C34CBB">
        <w:rPr>
          <w:rStyle w:val="ForeignTamilScript"/>
          <w:rFonts w:hint="cs"/>
          <w:cs/>
        </w:rPr>
        <w:t>கொ</w:t>
      </w:r>
      <w:r w:rsidR="00C34CBB">
        <w:t xml:space="preserve"> </w:t>
      </w:r>
      <w:r w:rsidR="00C34CBB">
        <w:rPr>
          <w:i/>
          <w:iCs/>
        </w:rPr>
        <w:t>ko</w:t>
      </w:r>
      <w:r w:rsidR="00F610AE">
        <w:t xml:space="preserve"> or the </w:t>
      </w:r>
      <w:r>
        <w:rPr>
          <w:rStyle w:val="Foreign"/>
        </w:rPr>
        <w:t>p</w:t>
      </w:r>
      <w:r w:rsidR="007A3CFC" w:rsidRPr="007A3CFC">
        <w:rPr>
          <w:rStyle w:val="Foreign"/>
        </w:rPr>
        <w:t>r̥</w:t>
      </w:r>
      <w:r>
        <w:rPr>
          <w:rStyle w:val="Foreign"/>
        </w:rPr>
        <w:t>ṣṭhamātrā e</w:t>
      </w:r>
      <w:r>
        <w:t xml:space="preserve"> in varieties of Nagari (as in the images to the right)</w:t>
      </w:r>
      <w:r w:rsidRPr="00A47461">
        <w:rPr>
          <w:noProof/>
        </w:rPr>
        <w:t xml:space="preserve"> </w:t>
      </w:r>
    </w:p>
    <w:p w14:paraId="427BA3A7" w14:textId="2553795F" w:rsidR="00C34CBB" w:rsidRDefault="00A47461" w:rsidP="00193D2B">
      <w:pPr>
        <w:pStyle w:val="Lista"/>
      </w:pPr>
      <w:r w:rsidRPr="00A47461">
        <w:rPr>
          <w:noProof/>
        </w:rPr>
        <w:drawing>
          <wp:anchor distT="0" distB="0" distL="114300" distR="114300" simplePos="0" relativeHeight="251670528" behindDoc="0" locked="0" layoutInCell="1" allowOverlap="1" wp14:anchorId="283061BF" wp14:editId="5721065A">
            <wp:simplePos x="0" y="0"/>
            <wp:positionH relativeFrom="margin">
              <wp:align>right</wp:align>
            </wp:positionH>
            <wp:positionV relativeFrom="paragraph">
              <wp:posOffset>12802</wp:posOffset>
            </wp:positionV>
            <wp:extent cx="478800" cy="712800"/>
            <wp:effectExtent l="0" t="0" r="0" b="0"/>
            <wp:wrapSquare wrapText="bothSides"/>
            <wp:docPr id="11" name="Kép 4">
              <a:extLst xmlns:a="http://schemas.openxmlformats.org/drawingml/2006/main">
                <a:ext uri="{FF2B5EF4-FFF2-40B4-BE49-F238E27FC236}">
                  <a16:creationId xmlns:a16="http://schemas.microsoft.com/office/drawing/2014/main" id="{14147FEE-F1A8-4415-B903-FAC8662CD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14147FEE-F1A8-4415-B903-FAC8662CD12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8800" cy="712800"/>
                    </a:xfrm>
                    <a:prstGeom prst="rect">
                      <a:avLst/>
                    </a:prstGeom>
                  </pic:spPr>
                </pic:pic>
              </a:graphicData>
            </a:graphic>
            <wp14:sizeRelH relativeFrom="page">
              <wp14:pctWidth>0</wp14:pctWidth>
            </wp14:sizeRelH>
            <wp14:sizeRelV relativeFrom="page">
              <wp14:pctHeight>0</wp14:pctHeight>
            </wp14:sizeRelV>
          </wp:anchor>
        </w:drawing>
      </w:r>
      <w:r w:rsidR="00C34CBB">
        <w:t xml:space="preserve">while the separation of a postscript </w:t>
      </w:r>
      <w:r w:rsidR="00C34CBB">
        <w:rPr>
          <w:i/>
          <w:iCs/>
        </w:rPr>
        <w:t>ā</w:t>
      </w:r>
      <w:r w:rsidR="00C34CBB">
        <w:t xml:space="preserve"> marker from its consonant could be represented accurately in transliteration, separations involving prescript markers are impossible to duplicate due to the non-linear nature of the original script</w:t>
      </w:r>
    </w:p>
    <w:p w14:paraId="143AFB79" w14:textId="3AE356F3" w:rsidR="00C34CBB" w:rsidRDefault="00C34CBB" w:rsidP="00193D2B">
      <w:pPr>
        <w:pStyle w:val="Lista"/>
      </w:pPr>
      <w:r>
        <w:t xml:space="preserve">we therefore introduce two </w:t>
      </w:r>
      <w:r>
        <w:rPr>
          <w:i/>
          <w:iCs/>
        </w:rPr>
        <w:t>placeholder characters</w:t>
      </w:r>
      <w:r>
        <w:t xml:space="preserve"> into our transliteration scheme:</w:t>
      </w:r>
    </w:p>
    <w:p w14:paraId="4F5A3447" w14:textId="5D1F6DBA" w:rsidR="00C34CBB" w:rsidRDefault="00C34CBB" w:rsidP="00C34CBB">
      <w:pPr>
        <w:pStyle w:val="Lista2"/>
      </w:pPr>
      <w:r>
        <w:t xml:space="preserve">⌈ (left ceiling, </w:t>
      </w:r>
      <w:r w:rsidRPr="00C34CBB">
        <w:rPr>
          <w:rStyle w:val="Code"/>
        </w:rPr>
        <w:t>U+2308</w:t>
      </w:r>
      <w:r>
        <w:t>) to represent a prescript component split off from the following original character</w:t>
      </w:r>
    </w:p>
    <w:p w14:paraId="3E8B7FF2" w14:textId="2475EC4F" w:rsidR="00C34CBB" w:rsidRDefault="00C34CBB" w:rsidP="00C34CBB">
      <w:pPr>
        <w:pStyle w:val="Lista2"/>
      </w:pPr>
      <w:r w:rsidRPr="00C34CBB">
        <w:t>⌉ (right ceiling</w:t>
      </w:r>
      <w:r>
        <w:t xml:space="preserve">, </w:t>
      </w:r>
      <w:r w:rsidRPr="00C34CBB">
        <w:rPr>
          <w:rStyle w:val="Code"/>
        </w:rPr>
        <w:t>U+2309</w:t>
      </w:r>
      <w:r w:rsidRPr="00C34CBB">
        <w:t xml:space="preserve">) </w:t>
      </w:r>
      <w:r>
        <w:t>to represent a postscript component split off from the preceding original character</w:t>
      </w:r>
    </w:p>
    <w:p w14:paraId="5AF763EC" w14:textId="3C8110FE" w:rsidR="00A10D75" w:rsidRDefault="00A10D75" w:rsidP="00C34CBB">
      <w:pPr>
        <w:pStyle w:val="Lista2"/>
      </w:pPr>
      <w:r>
        <w:t>if you have difficulty entering these characters, you can instead use [[ and ]] respectively, which will be automatically converted to the above special characters</w:t>
      </w:r>
    </w:p>
    <w:p w14:paraId="0B290A21" w14:textId="411E0F09" w:rsidR="00761F8E" w:rsidRDefault="00761F8E" w:rsidP="00761F8E">
      <w:pPr>
        <w:pStyle w:val="Lista"/>
      </w:pPr>
      <w:r>
        <w:t xml:space="preserve">in transliteration, put all of the transliterated characters belonging to the split original character on that side of the interruption where the consonant body is located, and add the applicable placeholder </w:t>
      </w:r>
      <w:r w:rsidR="00A10D75">
        <w:t>character</w:t>
      </w:r>
      <w:r>
        <w:t xml:space="preserve"> on the other side of the interruption, thus:</w:t>
      </w:r>
    </w:p>
    <w:p w14:paraId="62482ABA" w14:textId="587F1527"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kā</w:t>
      </w:r>
      <w:r w:rsidRPr="00761F8E">
        <w:t>&lt;&gt;</w:t>
      </w:r>
      <w:r w:rsidRPr="00761F8E">
        <w:rPr>
          <w:rStyle w:val="Foreign"/>
        </w:rPr>
        <w:t>⌉</w:t>
      </w:r>
    </w:p>
    <w:p w14:paraId="4A853D0C" w14:textId="13322499"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lang w:bidi="ta-IN"/>
        </w:rPr>
        <w:t xml:space="preserve"> as </w:t>
      </w:r>
      <w:r w:rsidRPr="00761F8E">
        <w:rPr>
          <w:rStyle w:val="Foreign"/>
        </w:rPr>
        <w:t>⌈</w:t>
      </w:r>
      <w:r w:rsidRPr="00761F8E">
        <w:t>&lt;&gt;</w:t>
      </w:r>
      <w:proofErr w:type="spellStart"/>
      <w:r w:rsidRPr="00761F8E">
        <w:rPr>
          <w:rStyle w:val="Foreign"/>
        </w:rPr>
        <w:t>ke</w:t>
      </w:r>
      <w:proofErr w:type="spellEnd"/>
    </w:p>
    <w:p w14:paraId="21924A8B" w14:textId="7D4D49CB" w:rsidR="00761F8E" w:rsidRDefault="00761F8E" w:rsidP="00761F8E">
      <w:pPr>
        <w:pStyle w:val="Lista2"/>
      </w:pPr>
      <w:r w:rsidRPr="00761F8E">
        <w:rPr>
          <w:rStyle w:val="ForeignTamilScript"/>
          <w:rFonts w:hint="cs"/>
          <w:cs/>
        </w:rPr>
        <w:t>கெ</w:t>
      </w:r>
      <w:r w:rsidRPr="00761F8E">
        <w:rPr>
          <w:rStyle w:val="ForeignTamilScript"/>
        </w:rPr>
        <w:t>&lt;&gt;</w:t>
      </w:r>
      <w:r w:rsidRPr="00761F8E">
        <w:rPr>
          <w:rStyle w:val="ForeignTamilScript"/>
          <w:cs/>
        </w:rPr>
        <w:t>ா</w:t>
      </w:r>
      <w:r>
        <w:rPr>
          <w:lang w:bidi="ta-IN"/>
        </w:rPr>
        <w:t xml:space="preserve"> as </w:t>
      </w:r>
      <w:r w:rsidRPr="00761F8E">
        <w:rPr>
          <w:rStyle w:val="Foreign"/>
        </w:rPr>
        <w:t>ko</w:t>
      </w:r>
      <w:r w:rsidRPr="00761F8E">
        <w:t>&lt;&gt;</w:t>
      </w:r>
      <w:r w:rsidRPr="00761F8E">
        <w:rPr>
          <w:rStyle w:val="Foreign"/>
        </w:rPr>
        <w:t>⌉</w:t>
      </w:r>
      <w:r w:rsidR="002F70C3">
        <w:t xml:space="preserve"> (likewise for split </w:t>
      </w:r>
      <w:r w:rsidR="002F70C3">
        <w:rPr>
          <w:rStyle w:val="Foreign"/>
        </w:rPr>
        <w:t>au</w:t>
      </w:r>
      <w:r w:rsidR="002F70C3">
        <w:t>)</w:t>
      </w:r>
    </w:p>
    <w:p w14:paraId="49C20CCD" w14:textId="2A1552AE" w:rsidR="00761F8E" w:rsidRDefault="00761F8E" w:rsidP="00761F8E">
      <w:pPr>
        <w:pStyle w:val="Lista2"/>
      </w:pPr>
      <w:r w:rsidRPr="00761F8E">
        <w:rPr>
          <w:rStyle w:val="ForeignTamilScript"/>
          <w:cs/>
        </w:rPr>
        <w:t>ெ</w:t>
      </w:r>
      <w:r w:rsidRPr="00761F8E">
        <w:rPr>
          <w:rStyle w:val="ForeignTamilScript"/>
        </w:rPr>
        <w:t>&lt;&gt;</w:t>
      </w:r>
      <w:r w:rsidRPr="00761F8E">
        <w:rPr>
          <w:rStyle w:val="ForeignTamilScript"/>
          <w:rFonts w:hint="cs"/>
          <w:cs/>
        </w:rPr>
        <w:t>கா</w:t>
      </w:r>
      <w:r>
        <w:rPr>
          <w:cs/>
          <w:lang w:bidi="ta-IN"/>
        </w:rPr>
        <w:t xml:space="preserve"> </w:t>
      </w:r>
      <w:r>
        <w:rPr>
          <w:lang w:bidi="ta-IN"/>
        </w:rPr>
        <w:t xml:space="preserve">as </w:t>
      </w:r>
      <w:r w:rsidRPr="00761F8E">
        <w:rPr>
          <w:rStyle w:val="Foreign"/>
        </w:rPr>
        <w:t>⌈</w:t>
      </w:r>
      <w:r w:rsidRPr="00761F8E">
        <w:t>&lt;&gt;</w:t>
      </w:r>
      <w:r w:rsidRPr="00761F8E">
        <w:rPr>
          <w:rStyle w:val="Foreign"/>
        </w:rPr>
        <w:t>ko</w:t>
      </w:r>
      <w:r w:rsidR="002F70C3" w:rsidRPr="002F70C3">
        <w:t xml:space="preserve"> </w:t>
      </w:r>
      <w:r w:rsidR="002F70C3">
        <w:t xml:space="preserve">(likewise for split </w:t>
      </w:r>
      <w:r w:rsidR="002F70C3">
        <w:rPr>
          <w:rStyle w:val="Foreign"/>
        </w:rPr>
        <w:t>au</w:t>
      </w:r>
      <w:r w:rsidR="002F70C3">
        <w:t>)</w:t>
      </w:r>
    </w:p>
    <w:p w14:paraId="5861258A" w14:textId="704F1311" w:rsidR="00761F8E" w:rsidRDefault="00761F8E" w:rsidP="00761F8E">
      <w:pPr>
        <w:pStyle w:val="Lista"/>
      </w:pPr>
      <w:r>
        <w:t>in the above examples, ignore the dotted circle representing the body associated with dependent vowel signs</w:t>
      </w:r>
    </w:p>
    <w:p w14:paraId="249B5DCD" w14:textId="707372BE" w:rsidR="00503BDB" w:rsidRDefault="00503BDB" w:rsidP="00761F8E">
      <w:pPr>
        <w:pStyle w:val="Lista"/>
      </w:pPr>
      <w:r>
        <w:t xml:space="preserve">in the above examples, &lt;&gt; represents the interruption, which must be encoded appropriately </w:t>
      </w:r>
      <w:r w:rsidR="00697D8B">
        <w:t>(</w:t>
      </w:r>
      <w:r>
        <w:t>or, if you are only creating an e-text for later markup, clearly indicated in the transliteration</w:t>
      </w:r>
      <w:r w:rsidR="00697D8B">
        <w:t>) as follows</w:t>
      </w:r>
      <w:r>
        <w:t>:</w:t>
      </w:r>
    </w:p>
    <w:p w14:paraId="6A88D7AB" w14:textId="5375B6A5" w:rsidR="00503BDB" w:rsidRDefault="00503BDB" w:rsidP="00503BDB">
      <w:pPr>
        <w:pStyle w:val="Lista2"/>
      </w:pPr>
      <w:r>
        <w:t xml:space="preserve">line break: </w:t>
      </w:r>
      <w:r w:rsidR="006E4835">
        <w:t>EGD</w:t>
      </w:r>
      <w:r>
        <w:t xml:space="preserve"> §</w:t>
      </w:r>
      <w:r w:rsidR="0092703C">
        <w:t>3.2.1</w:t>
      </w:r>
      <w:r>
        <w:t xml:space="preserve"> </w:t>
      </w:r>
      <w:r w:rsidR="00697D8B">
        <w:t>(if you are not using XML tags,</w:t>
      </w:r>
      <w:r>
        <w:t xml:space="preserve"> start a new line in the e-text</w:t>
      </w:r>
      <w:r w:rsidR="00697D8B">
        <w:t>)</w:t>
      </w:r>
    </w:p>
    <w:p w14:paraId="6B622A05" w14:textId="4FC879D6" w:rsidR="00503BDB" w:rsidRDefault="00503BDB" w:rsidP="00503BDB">
      <w:pPr>
        <w:pStyle w:val="Lista2"/>
      </w:pPr>
      <w:r>
        <w:t xml:space="preserve">space </w:t>
      </w:r>
      <w:r w:rsidR="00F15723">
        <w:t xml:space="preserve">imposed by </w:t>
      </w:r>
      <w:r>
        <w:t xml:space="preserve">a physical feature of the support: </w:t>
      </w:r>
      <w:r w:rsidR="006E4835">
        <w:t>EGD</w:t>
      </w:r>
      <w:r>
        <w:t xml:space="preserve"> §</w:t>
      </w:r>
      <w:r w:rsidR="0092703C">
        <w:t>4.3.5 to §4.3.8</w:t>
      </w:r>
      <w:r>
        <w:t xml:space="preserve"> </w:t>
      </w:r>
      <w:r w:rsidR="00697D8B">
        <w:t xml:space="preserve">(if you are not using XML tags, </w:t>
      </w:r>
      <w:r>
        <w:t xml:space="preserve">use an _ character </w:t>
      </w:r>
      <w:r w:rsidR="00697D8B">
        <w:t xml:space="preserve">as per </w:t>
      </w:r>
      <w:r w:rsidR="00F741F1">
        <w:t>TG</w:t>
      </w:r>
      <w:r>
        <w:t xml:space="preserve"> </w:t>
      </w:r>
      <w:r w:rsidR="00BA59A4">
        <w:t>§</w:t>
      </w:r>
      <w:r w:rsidR="00BA59A4">
        <w:fldChar w:fldCharType="begin"/>
      </w:r>
      <w:r w:rsidR="00BA59A4">
        <w:instrText xml:space="preserve"> REF _Ref22719364 \r \h </w:instrText>
      </w:r>
      <w:r w:rsidR="00BA59A4">
        <w:fldChar w:fldCharType="separate"/>
      </w:r>
      <w:r w:rsidR="0046192A">
        <w:t>4.2.3</w:t>
      </w:r>
      <w:r w:rsidR="00BA59A4">
        <w:fldChar w:fldCharType="end"/>
      </w:r>
      <w:r>
        <w:t>)</w:t>
      </w:r>
    </w:p>
    <w:p w14:paraId="159876F4" w14:textId="6BA277B1" w:rsidR="001F07C4" w:rsidRDefault="001F07C4" w:rsidP="00761F8E">
      <w:pPr>
        <w:pStyle w:val="Lista"/>
      </w:pPr>
      <w:r>
        <w:t>if you encounter a character with a split-off part other than a prescript or postscript vowel marker, please contact us to discuss its most suitable representation</w:t>
      </w:r>
    </w:p>
    <w:p w14:paraId="29D38932" w14:textId="6349E765" w:rsidR="00503BDB" w:rsidRDefault="00503BDB" w:rsidP="00761F8E">
      <w:pPr>
        <w:pStyle w:val="Lista"/>
      </w:pPr>
      <w:r>
        <w:t xml:space="preserve">see also </w:t>
      </w:r>
      <w:r w:rsidR="006E4835">
        <w:t>EGD</w:t>
      </w:r>
      <w:r w:rsidR="00F741F1">
        <w:t xml:space="preserve"> </w:t>
      </w:r>
      <w:r>
        <w:t>§</w:t>
      </w:r>
      <w:r w:rsidR="0092703C">
        <w:t xml:space="preserve">4.1.4 </w:t>
      </w:r>
      <w:r>
        <w:t xml:space="preserve">about encoding lacunae and reading difficulties in combination with split characters, including in particular situations where an original glyph (component) may be either the Tamil postscript vowel marker </w:t>
      </w:r>
      <w:r>
        <w:rPr>
          <w:rStyle w:val="Foreign"/>
        </w:rPr>
        <w:t>kāl</w:t>
      </w:r>
      <w:r>
        <w:t xml:space="preserve"> (</w:t>
      </w:r>
      <w:r w:rsidRPr="00761F8E">
        <w:rPr>
          <w:rStyle w:val="ForeignTamilScript"/>
          <w:cs/>
        </w:rPr>
        <w:t>ா</w:t>
      </w:r>
      <w:r>
        <w:rPr>
          <w:rStyle w:val="ForeignTamilScript"/>
        </w:rPr>
        <w:t>)</w:t>
      </w:r>
      <w:r>
        <w:t xml:space="preserve"> or the character </w:t>
      </w:r>
      <w:r>
        <w:rPr>
          <w:rStyle w:val="Foreign"/>
        </w:rPr>
        <w:t>ra</w:t>
      </w:r>
      <w:r>
        <w:t xml:space="preserve"> (</w:t>
      </w:r>
      <w:r w:rsidRPr="00503BDB">
        <w:rPr>
          <w:rStyle w:val="ForeignTamilScript"/>
          <w:rFonts w:hint="eastAsia"/>
          <w:cs/>
        </w:rPr>
        <w:t>ர</w:t>
      </w:r>
      <w:r>
        <w:t>)</w:t>
      </w:r>
    </w:p>
    <w:p w14:paraId="6A31A3D2" w14:textId="1B0BAC09" w:rsidR="00761F8E" w:rsidRDefault="00761F8E" w:rsidP="00761F8E">
      <w:pPr>
        <w:pStyle w:val="Lista"/>
      </w:pPr>
      <w:r>
        <w:t xml:space="preserve">the use of these placeholder characters is </w:t>
      </w:r>
      <w:r w:rsidRPr="00761F8E">
        <w:rPr>
          <w:b/>
          <w:bCs/>
        </w:rPr>
        <w:t>optional, but strongly recommended</w:t>
      </w:r>
      <w:r>
        <w:t xml:space="preserve"> in all cases where you have access to the original or a surrogate</w:t>
      </w:r>
    </w:p>
    <w:p w14:paraId="03C2AF4E" w14:textId="3E81F0A3" w:rsidR="00761F8E" w:rsidRDefault="00503BDB" w:rsidP="00BA59A4">
      <w:pPr>
        <w:pStyle w:val="Lista2"/>
      </w:pPr>
      <w:r>
        <w:t xml:space="preserve">if </w:t>
      </w:r>
      <w:r w:rsidR="00761F8E">
        <w:t xml:space="preserve">you </w:t>
      </w:r>
      <w:r>
        <w:t xml:space="preserve">only have access to a printed edition or choose not to employ placeholder characters, you should still put all your transliterated characters pertaining to a single </w:t>
      </w:r>
      <w:r>
        <w:rPr>
          <w:rStyle w:val="Foreign"/>
        </w:rPr>
        <w:t>akṣara</w:t>
      </w:r>
      <w:r>
        <w:t xml:space="preserve"> on one side of the interruption, i.e. avoid </w:t>
      </w:r>
      <w:r w:rsidR="00BA59A4">
        <w:t xml:space="preserve">transliterations such as </w:t>
      </w:r>
      <w:r w:rsidR="00BA59A4">
        <w:rPr>
          <w:rStyle w:val="Foreign"/>
        </w:rPr>
        <w:t>k&lt;&gt;ā</w:t>
      </w:r>
      <w:r w:rsidR="00BA59A4">
        <w:t xml:space="preserve">, </w:t>
      </w:r>
      <w:r w:rsidR="00BA59A4">
        <w:rPr>
          <w:rStyle w:val="Foreign"/>
        </w:rPr>
        <w:t>k&lt;&gt;e</w:t>
      </w:r>
      <w:r w:rsidR="00BA59A4">
        <w:t xml:space="preserve">, </w:t>
      </w:r>
      <w:r w:rsidR="00BA59A4">
        <w:rPr>
          <w:rStyle w:val="Foreign"/>
        </w:rPr>
        <w:t>k&lt;&gt;o</w:t>
      </w:r>
    </w:p>
    <w:p w14:paraId="3836AF9F" w14:textId="1DC54443" w:rsidR="00DF4B64" w:rsidRDefault="00DF4B64" w:rsidP="00DF4B64">
      <w:pPr>
        <w:pStyle w:val="Cmsor3"/>
        <w:numPr>
          <w:ilvl w:val="2"/>
          <w:numId w:val="16"/>
        </w:numPr>
      </w:pPr>
      <w:bookmarkStart w:id="252" w:name="_Ref40103880"/>
      <w:bookmarkStart w:id="253" w:name="_Toc44587486"/>
      <w:r>
        <w:t xml:space="preserve">Special forms of </w:t>
      </w:r>
      <w:r>
        <w:rPr>
          <w:rStyle w:val="Foreign"/>
        </w:rPr>
        <w:t>anusvāra</w:t>
      </w:r>
      <w:bookmarkEnd w:id="252"/>
      <w:bookmarkEnd w:id="253"/>
    </w:p>
    <w:p w14:paraId="14A84EE6" w14:textId="11F2E73A" w:rsidR="00DF4B64" w:rsidRDefault="00DF4B64" w:rsidP="00DF4B64">
      <w:pPr>
        <w:pStyle w:val="Lista"/>
      </w:pPr>
      <w:r>
        <w:t>as per §</w:t>
      </w:r>
      <w:r>
        <w:fldChar w:fldCharType="begin"/>
      </w:r>
      <w:r>
        <w:instrText xml:space="preserve"> REF _Ref40104049 \r \h </w:instrText>
      </w:r>
      <w:r>
        <w:fldChar w:fldCharType="separate"/>
      </w:r>
      <w:r w:rsidR="0046192A">
        <w:t>3.1</w:t>
      </w:r>
      <w:r>
        <w:fldChar w:fldCharType="end"/>
      </w:r>
      <w:r>
        <w:t>, use the transliteration</w:t>
      </w:r>
    </w:p>
    <w:p w14:paraId="4770205A" w14:textId="1DCDDFC8" w:rsidR="00DF4B64" w:rsidRDefault="00DF4B64" w:rsidP="00DF4B64">
      <w:pPr>
        <w:pStyle w:val="Lista2"/>
      </w:pPr>
      <w:r w:rsidRPr="00DF4B64">
        <w:rPr>
          <w:rStyle w:val="Foreign"/>
        </w:rPr>
        <w:t>ṁ</w:t>
      </w:r>
      <w:r>
        <w:t xml:space="preserve"> for the standard form of </w:t>
      </w:r>
      <w:r w:rsidRPr="00DF4B64">
        <w:rPr>
          <w:rStyle w:val="Foreign"/>
        </w:rPr>
        <w:t>anusvāra</w:t>
      </w:r>
      <w:r>
        <w:t xml:space="preserve"> (a dot or circle), and</w:t>
      </w:r>
    </w:p>
    <w:p w14:paraId="19F963A6" w14:textId="593921C8" w:rsidR="00DF4B64" w:rsidRDefault="00DF4B64" w:rsidP="00DF4B64">
      <w:pPr>
        <w:pStyle w:val="Lista2"/>
      </w:pPr>
      <w:r w:rsidRPr="00DF4B64">
        <w:rPr>
          <w:rStyle w:val="Foreign"/>
          <w:rFonts w:eastAsia="Gentium"/>
        </w:rPr>
        <w:t>m̐</w:t>
      </w:r>
      <w:r w:rsidRPr="00DF4B64">
        <w:rPr>
          <w:rFonts w:eastAsia="Gentium"/>
        </w:rPr>
        <w:t xml:space="preserve"> for the </w:t>
      </w:r>
      <w:r>
        <w:t xml:space="preserve">standard form of </w:t>
      </w:r>
      <w:r>
        <w:rPr>
          <w:rStyle w:val="Foreign"/>
        </w:rPr>
        <w:t>anunāsika</w:t>
      </w:r>
      <w:r>
        <w:t xml:space="preserve"> (a dot and a semicircle)</w:t>
      </w:r>
    </w:p>
    <w:p w14:paraId="7FD1EA3E" w14:textId="79DCA74D" w:rsidR="00DF4B64" w:rsidRDefault="00DF4B64" w:rsidP="00DF4B64">
      <w:pPr>
        <w:pStyle w:val="Lista2"/>
      </w:pPr>
      <w:r w:rsidRPr="004E1D84">
        <w:rPr>
          <w:rStyle w:val="Foreign"/>
        </w:rPr>
        <w:t>m̃</w:t>
      </w:r>
      <w:r>
        <w:t xml:space="preserve"> for the Cam </w:t>
      </w:r>
      <w:r>
        <w:rPr>
          <w:rStyle w:val="Foreign"/>
        </w:rPr>
        <w:t>anusvāra-candra</w:t>
      </w:r>
    </w:p>
    <w:p w14:paraId="3B017715" w14:textId="3BA793CD" w:rsidR="00DF4B64" w:rsidRDefault="00DF4B64" w:rsidP="00DF4B64">
      <w:pPr>
        <w:pStyle w:val="Lista"/>
      </w:pPr>
      <w:r>
        <w:t xml:space="preserve">if your text employs a special glyph for </w:t>
      </w:r>
      <w:r>
        <w:rPr>
          <w:rStyle w:val="Foreign"/>
        </w:rPr>
        <w:t>anusvāra</w:t>
      </w:r>
      <w:r>
        <w:t xml:space="preserve"> in addition to the regular form, then occurrences of the special glyph shall be transliterated as </w:t>
      </w:r>
      <w:r w:rsidR="00865F78">
        <w:rPr>
          <w:rStyle w:val="Foreign"/>
        </w:rPr>
        <w:t>ṁ</w:t>
      </w:r>
      <w:r>
        <w:rPr>
          <w:rStyle w:val="Foreign"/>
        </w:rPr>
        <w:t>*</w:t>
      </w:r>
      <w:r>
        <w:t>, including in particular</w:t>
      </w:r>
    </w:p>
    <w:p w14:paraId="6838FEE3" w14:textId="28CAA895" w:rsidR="00DF4B64" w:rsidRDefault="00DF4B64" w:rsidP="00DF4B64">
      <w:pPr>
        <w:pStyle w:val="Lista2"/>
      </w:pPr>
      <w:r>
        <w:t xml:space="preserve">the </w:t>
      </w:r>
      <w:r w:rsidRPr="00DF4B64">
        <w:t xml:space="preserve">Javanese/Balinese special </w:t>
      </w:r>
      <w:r w:rsidRPr="00DF4B64">
        <w:rPr>
          <w:rStyle w:val="Foreign"/>
        </w:rPr>
        <w:t>anusvāra</w:t>
      </w:r>
      <w:r w:rsidRPr="00DF4B64">
        <w:t xml:space="preserve"> with a small st</w:t>
      </w:r>
      <w:r>
        <w:t>roke beside it (to indicate pronunciation as /m/),</w:t>
      </w:r>
      <w:r w:rsidRPr="00F1306D">
        <w:t xml:space="preserve"> called </w:t>
      </w:r>
      <w:r w:rsidRPr="00F1306D">
        <w:rPr>
          <w:rStyle w:val="Foreign"/>
        </w:rPr>
        <w:t>ulu ricem</w:t>
      </w:r>
      <w:r w:rsidRPr="00F1306D">
        <w:t xml:space="preserve"> in Balinese</w:t>
      </w:r>
    </w:p>
    <w:p w14:paraId="2C416204" w14:textId="55159F89" w:rsidR="00DF4B64" w:rsidRDefault="003675EC" w:rsidP="00DF4B64">
      <w:pPr>
        <w:pStyle w:val="Lista2"/>
        <w:rPr>
          <w:ins w:id="254" w:author="Dániel Balogh" w:date="2021-01-29T10:05:00Z"/>
        </w:rPr>
      </w:pPr>
      <w:r>
        <w:rPr>
          <w:noProof/>
        </w:rPr>
        <w:drawing>
          <wp:anchor distT="0" distB="0" distL="114300" distR="114300" simplePos="0" relativeHeight="251672576" behindDoc="0" locked="0" layoutInCell="1" allowOverlap="1" wp14:anchorId="66FBF4E1" wp14:editId="01FCE31A">
            <wp:simplePos x="0" y="0"/>
            <wp:positionH relativeFrom="margin">
              <wp:align>right</wp:align>
            </wp:positionH>
            <wp:positionV relativeFrom="paragraph">
              <wp:posOffset>48734</wp:posOffset>
            </wp:positionV>
            <wp:extent cx="169200" cy="388800"/>
            <wp:effectExtent l="0" t="0" r="254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200" cy="38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B64">
        <w:t xml:space="preserve">the alternative </w:t>
      </w:r>
      <w:r w:rsidR="00DF4B64">
        <w:rPr>
          <w:rStyle w:val="Foreign"/>
        </w:rPr>
        <w:t>anusvāra</w:t>
      </w:r>
      <w:r w:rsidR="00DF4B64">
        <w:t xml:space="preserve"> character used in some mediaeval Bengali documents</w:t>
      </w:r>
      <w:r>
        <w:t>, shown in the image on the right</w:t>
      </w:r>
    </w:p>
    <w:p w14:paraId="39962E93" w14:textId="0015EAA6" w:rsidR="00D70AFB" w:rsidRDefault="00D70AFB" w:rsidP="00DF4B64">
      <w:pPr>
        <w:pStyle w:val="Lista2"/>
      </w:pPr>
      <w:ins w:id="255" w:author="Dániel Balogh" w:date="2021-01-29T10:05:00Z">
        <w:r>
          <w:lastRenderedPageBreak/>
          <w:t xml:space="preserve">note that if you use an asterisk for this purpose, then </w:t>
        </w:r>
      </w:ins>
      <w:ins w:id="256" w:author="Dániel Balogh" w:date="2021-01-29T10:06:00Z">
        <w:r>
          <w:t>you are advised not to use</w:t>
        </w:r>
      </w:ins>
      <w:ins w:id="257" w:author="Dániel Balogh" w:date="2021-01-29T10:05:00Z">
        <w:r>
          <w:t xml:space="preserve"> asterisks as shorthand for a zero vowel marker (§</w:t>
        </w:r>
        <w:r>
          <w:fldChar w:fldCharType="begin"/>
        </w:r>
        <w:r>
          <w:instrText xml:space="preserve"> REF _Ref17800758 \r \h </w:instrText>
        </w:r>
      </w:ins>
      <w:ins w:id="258" w:author="Dániel Balogh" w:date="2021-01-29T10:05:00Z">
        <w:r>
          <w:fldChar w:fldCharType="separate"/>
        </w:r>
        <w:r>
          <w:t>3.3.2</w:t>
        </w:r>
        <w:r>
          <w:fldChar w:fldCharType="end"/>
        </w:r>
        <w:r>
          <w:t>)</w:t>
        </w:r>
      </w:ins>
    </w:p>
    <w:p w14:paraId="00000104" w14:textId="7935FB85" w:rsidR="006F3A4A" w:rsidRDefault="00395046" w:rsidP="00AF2BAB">
      <w:pPr>
        <w:pStyle w:val="Cmsor1"/>
        <w:numPr>
          <w:ilvl w:val="0"/>
          <w:numId w:val="16"/>
        </w:numPr>
      </w:pPr>
      <w:bookmarkStart w:id="259" w:name="_Toc44587487"/>
      <w:r>
        <w:lastRenderedPageBreak/>
        <w:t>Non-alphabetic Characters</w:t>
      </w:r>
      <w:bookmarkEnd w:id="250"/>
      <w:bookmarkEnd w:id="251"/>
      <w:bookmarkEnd w:id="259"/>
    </w:p>
    <w:p w14:paraId="00000105" w14:textId="0CACB230" w:rsidR="006F3A4A" w:rsidRDefault="00395046" w:rsidP="00AF2BAB">
      <w:pPr>
        <w:pStyle w:val="Cmsor2"/>
        <w:numPr>
          <w:ilvl w:val="1"/>
          <w:numId w:val="16"/>
        </w:numPr>
      </w:pPr>
      <w:bookmarkStart w:id="260" w:name="_lskh4nb1o2vy" w:colFirst="0" w:colLast="0"/>
      <w:bookmarkStart w:id="261" w:name="_Toc17811442"/>
      <w:bookmarkStart w:id="262" w:name="_Toc17811497"/>
      <w:bookmarkStart w:id="263" w:name="_Toc44587488"/>
      <w:bookmarkEnd w:id="260"/>
      <w:r>
        <w:t>Numerals</w:t>
      </w:r>
      <w:bookmarkEnd w:id="261"/>
      <w:bookmarkEnd w:id="262"/>
      <w:bookmarkEnd w:id="263"/>
    </w:p>
    <w:p w14:paraId="00000106" w14:textId="1A672585" w:rsidR="006F3A4A" w:rsidRDefault="00395046" w:rsidP="00877FB8">
      <w:pPr>
        <w:pStyle w:val="Lista"/>
      </w:pPr>
      <w:r>
        <w:t xml:space="preserve">numbers written in </w:t>
      </w:r>
      <w:r w:rsidR="00D424B0" w:rsidRPr="00D23382">
        <w:rPr>
          <w:b/>
          <w:bCs/>
        </w:rPr>
        <w:t xml:space="preserve">decimal </w:t>
      </w:r>
      <w:r w:rsidRPr="00D23382">
        <w:rPr>
          <w:b/>
          <w:bCs/>
        </w:rPr>
        <w:t>place-value notation</w:t>
      </w:r>
      <w:r>
        <w:t xml:space="preserve"> in the original shall be transliterated straightforwardly </w:t>
      </w:r>
      <w:r w:rsidR="00EC32E7">
        <w:t>(</w:t>
      </w:r>
      <w:r>
        <w:t>e.g. 876</w:t>
      </w:r>
      <w:r w:rsidR="00EC32E7">
        <w:t>), since each transliterated character corresponds here to one original character</w:t>
      </w:r>
    </w:p>
    <w:p w14:paraId="20E3492B" w14:textId="64FB9447" w:rsidR="00EC32E7" w:rsidRDefault="00EC32E7" w:rsidP="00877FB8">
      <w:pPr>
        <w:pStyle w:val="Lista"/>
      </w:pPr>
      <w:r>
        <w:t>however, original numeral characters which cannot be represented in transliteration by a single character (i.e. an Arabic digit for integers between 0 and 9, or a common vulgar fraction sign as per §</w:t>
      </w:r>
      <w:r>
        <w:fldChar w:fldCharType="begin"/>
      </w:r>
      <w:r>
        <w:instrText xml:space="preserve"> REF _Ref23770948 \r \h </w:instrText>
      </w:r>
      <w:r>
        <w:fldChar w:fldCharType="separate"/>
      </w:r>
      <w:r w:rsidR="0046192A">
        <w:t>4.1.2</w:t>
      </w:r>
      <w:r>
        <w:fldChar w:fldCharType="end"/>
      </w:r>
      <w:r>
        <w:t xml:space="preserve"> below) require markup to indicate the fact that several transliterated characters together represent a single original character</w:t>
      </w:r>
    </w:p>
    <w:p w14:paraId="3EE87DD7" w14:textId="07E63674" w:rsidR="00EC32E7" w:rsidRDefault="00EC32E7" w:rsidP="00EC32E7">
      <w:pPr>
        <w:pStyle w:val="Lista2"/>
      </w:pPr>
      <w:r>
        <w:t>this markup is ideally in the form of XML tags as per EGD §</w:t>
      </w:r>
      <w:r w:rsidR="0092703C">
        <w:t>4.2.2</w:t>
      </w:r>
    </w:p>
    <w:p w14:paraId="02110CDC" w14:textId="272E63E0" w:rsidR="00EC32E7" w:rsidRDefault="00EC32E7" w:rsidP="00EC32E7">
      <w:pPr>
        <w:pStyle w:val="Lista2"/>
      </w:pPr>
      <w:r>
        <w:t>but to simplify your work, especially if you are creating an e-text that will not (or not immediately) be marked up in XML, you may take advantage of the following shorthand markup</w:t>
      </w:r>
      <w:r w:rsidR="00A232C1">
        <w:t xml:space="preserve"> method, which will be automatically converted to the proper XML markup</w:t>
      </w:r>
      <w:r w:rsidR="00A232C1">
        <w:rPr>
          <w:rStyle w:val="Lbjegyzet-hivatkozs"/>
        </w:rPr>
        <w:footnoteReference w:id="15"/>
      </w:r>
    </w:p>
    <w:p w14:paraId="06A69A2B" w14:textId="2A8A4A03" w:rsidR="00C6610F" w:rsidRDefault="00A232C1" w:rsidP="00A232C1">
      <w:pPr>
        <w:pStyle w:val="Lista"/>
      </w:pPr>
      <w:r>
        <w:t>for integers 10 and above, written as a single original character,</w:t>
      </w:r>
    </w:p>
    <w:p w14:paraId="00000107" w14:textId="5D17FBE6" w:rsidR="006F3A4A" w:rsidRDefault="00395046" w:rsidP="00C6610F">
      <w:pPr>
        <w:pStyle w:val="Lista2"/>
      </w:pPr>
      <w:r>
        <w:t>type a + sign after each transliterated number sequence of two or more Arabic</w:t>
      </w:r>
      <w:r w:rsidR="00AA2FAD">
        <w:t xml:space="preserve"> </w:t>
      </w:r>
      <w:r>
        <w:t>numerals that represents a single numeral character in the original</w:t>
      </w:r>
      <w:r w:rsidR="00A232C1">
        <w:rPr>
          <w:rStyle w:val="Lbjegyzet-hivatkozs"/>
        </w:rPr>
        <w:footnoteReference w:id="16"/>
      </w:r>
    </w:p>
    <w:p w14:paraId="063E2BBB" w14:textId="002C6A2D" w:rsidR="00C6610F" w:rsidRDefault="00C6610F" w:rsidP="00C6610F">
      <w:pPr>
        <w:pStyle w:val="Lista3"/>
        <w:rPr>
          <w:lang w:eastAsia="en-GB" w:bidi="hi-IN"/>
        </w:rPr>
      </w:pPr>
      <w:r>
        <w:rPr>
          <w:lang w:eastAsia="en-GB" w:bidi="hi-IN"/>
        </w:rPr>
        <w:t>arguably, most Indic numerals in the 100s range could be viewed as combinations of several characters rather than as a single character, but we foresee no useful purpose that such a complex distinction could serve and therefore treat all these Indic numerals as single characters (with distinguishable components)</w:t>
      </w:r>
    </w:p>
    <w:p w14:paraId="42F1E12B" w14:textId="3E7FFC88" w:rsidR="00C6610F" w:rsidRDefault="00C6610F" w:rsidP="00C6610F">
      <w:pPr>
        <w:pStyle w:val="Lista2"/>
        <w:rPr>
          <w:lang w:eastAsia="en-GB" w:bidi="hi-IN"/>
        </w:rPr>
      </w:pPr>
      <w:r>
        <w:rPr>
          <w:lang w:eastAsia="en-GB" w:bidi="hi-IN"/>
        </w:rPr>
        <w:t>for example:</w:t>
      </w:r>
    </w:p>
    <w:p w14:paraId="2FD3EB75" w14:textId="5F824B33" w:rsidR="00C6610F" w:rsidRDefault="00C6610F" w:rsidP="00C6610F">
      <w:pPr>
        <w:pStyle w:val="Lista4"/>
      </w:pPr>
      <w:r>
        <w:t xml:space="preserve">10+ </w:t>
      </w:r>
      <w:r w:rsidR="00A232C1">
        <w:t>means</w:t>
      </w:r>
      <w:r>
        <w:t xml:space="preserve"> “10” written as a character for 10</w:t>
      </w:r>
      <w:r w:rsidR="00556102">
        <w:t xml:space="preserve">, e.g. Brahmi </w:t>
      </w:r>
      <w:r w:rsidR="00556102" w:rsidRPr="00556102">
        <w:rPr>
          <w:rStyle w:val="ForeignBrahmiScript"/>
        </w:rPr>
        <w:t>𑁛</w:t>
      </w:r>
    </w:p>
    <w:p w14:paraId="3465D74C" w14:textId="5AD3FC52" w:rsidR="00C6610F" w:rsidRDefault="00C6610F" w:rsidP="00C6610F">
      <w:pPr>
        <w:pStyle w:val="Lista4"/>
      </w:pPr>
      <w:r>
        <w:t>10+</w:t>
      </w:r>
      <w:r w:rsidR="00DA562A">
        <w:t xml:space="preserve"> </w:t>
      </w:r>
      <w:r>
        <w:t xml:space="preserve">2 </w:t>
      </w:r>
      <w:r w:rsidR="00A232C1">
        <w:t>means</w:t>
      </w:r>
      <w:r>
        <w:t xml:space="preserve"> “12” written as a character for 10 followed by one for 2</w:t>
      </w:r>
      <w:r w:rsidR="00556102">
        <w:t xml:space="preserve">, e.g. Brahmi </w:t>
      </w:r>
      <w:r w:rsidR="00556102" w:rsidRPr="00556102">
        <w:rPr>
          <w:rStyle w:val="ForeignBrahmiScript"/>
        </w:rPr>
        <w:t>𑁛</w:t>
      </w:r>
      <w:r w:rsidR="00556102">
        <w:rPr>
          <w:rStyle w:val="ForeignBrahmiScript"/>
        </w:rPr>
        <w:t>𑁓</w:t>
      </w:r>
    </w:p>
    <w:p w14:paraId="025A1F88" w14:textId="1183BC85" w:rsidR="00C6610F" w:rsidRDefault="00C6610F" w:rsidP="00C6610F">
      <w:pPr>
        <w:pStyle w:val="Lista4"/>
      </w:pPr>
      <w:r>
        <w:t>80+</w:t>
      </w:r>
      <w:r w:rsidR="00DA562A">
        <w:t xml:space="preserve"> </w:t>
      </w:r>
      <w:r>
        <w:t xml:space="preserve">10+ </w:t>
      </w:r>
      <w:r w:rsidR="00A232C1">
        <w:t>means</w:t>
      </w:r>
      <w:r>
        <w:t xml:space="preserve"> “90” written as a character for 80 followed by one for 10</w:t>
      </w:r>
      <w:r w:rsidR="00556102">
        <w:t xml:space="preserve">, e.g. Brahmi </w:t>
      </w:r>
      <w:r w:rsidR="00556102">
        <w:rPr>
          <w:rStyle w:val="ForeignBrahmiScript"/>
        </w:rPr>
        <w:t>𑁢𑁛</w:t>
      </w:r>
    </w:p>
    <w:p w14:paraId="6FFCA59E" w14:textId="1451747B" w:rsidR="00C6610F" w:rsidRDefault="00C6610F" w:rsidP="00C6610F">
      <w:pPr>
        <w:pStyle w:val="Lista4"/>
      </w:pPr>
      <w:r>
        <w:t>300+</w:t>
      </w:r>
      <w:r w:rsidR="00DA562A">
        <w:t xml:space="preserve"> </w:t>
      </w:r>
      <w:r>
        <w:t>50+</w:t>
      </w:r>
      <w:r w:rsidR="00DA562A">
        <w:t xml:space="preserve"> </w:t>
      </w:r>
      <w:r>
        <w:t xml:space="preserve">2 </w:t>
      </w:r>
      <w:r w:rsidR="00A232C1">
        <w:t>means</w:t>
      </w:r>
      <w:r>
        <w:t xml:space="preserve"> “352” written as a character for 300, one for 50, and one for 2</w:t>
      </w:r>
    </w:p>
    <w:p w14:paraId="0CE4A56A" w14:textId="6E73455E" w:rsidR="003037F4" w:rsidRDefault="00DA562A" w:rsidP="00C6610F">
      <w:pPr>
        <w:pStyle w:val="Lista4"/>
      </w:pPr>
      <w:r w:rsidRPr="00DA562A">
        <w:t>1000+ 8 100+ 3 10+</w:t>
      </w:r>
      <w:r>
        <w:t xml:space="preserve"> means “1830” written in Tamil notation as 1000 (plus) 8 (times) 100 (plus) 3 (times) 10</w:t>
      </w:r>
    </w:p>
    <w:p w14:paraId="667068C5" w14:textId="07A78677" w:rsidR="00D424B0" w:rsidRDefault="00395046" w:rsidP="00877FB8">
      <w:pPr>
        <w:pStyle w:val="Lista2"/>
      </w:pPr>
      <w:r>
        <w:t xml:space="preserve">note that </w:t>
      </w:r>
      <w:r w:rsidR="00A232C1">
        <w:t xml:space="preserve">though </w:t>
      </w:r>
      <w:r>
        <w:t>th</w:t>
      </w:r>
      <w:r w:rsidR="00A232C1">
        <w:t xml:space="preserve">is shorthand </w:t>
      </w:r>
      <w:r>
        <w:t xml:space="preserve">notation </w:t>
      </w:r>
      <w:r w:rsidR="00A232C1">
        <w:t xml:space="preserve">resembles the notation </w:t>
      </w:r>
      <w:r>
        <w:t xml:space="preserve">of older printed publications such as </w:t>
      </w:r>
      <w:r w:rsidRPr="004E1D84">
        <w:rPr>
          <w:rStyle w:val="Foreign"/>
        </w:rPr>
        <w:t>Epigraphia Indica</w:t>
      </w:r>
      <w:r>
        <w:t xml:space="preserve">, which used a + sign to indicate </w:t>
      </w:r>
      <w:r w:rsidR="00A232C1">
        <w:t>numerals inscribed in an additive system</w:t>
      </w:r>
      <w:r>
        <w:t xml:space="preserve">, </w:t>
      </w:r>
      <w:r w:rsidR="00A232C1">
        <w:t xml:space="preserve">in our shorthand + must </w:t>
      </w:r>
      <w:r>
        <w:t xml:space="preserve">mark the end of </w:t>
      </w:r>
      <w:r w:rsidR="00D424B0">
        <w:t>every sequence of two or more Arabic numerals that transliterate a</w:t>
      </w:r>
      <w:r>
        <w:t xml:space="preserve"> single numeral </w:t>
      </w:r>
      <w:r w:rsidR="00D424B0">
        <w:t>character in the original</w:t>
      </w:r>
    </w:p>
    <w:p w14:paraId="00000108" w14:textId="70086C27" w:rsidR="006F3A4A" w:rsidRDefault="00395046" w:rsidP="00D424B0">
      <w:pPr>
        <w:pStyle w:val="Lista3"/>
      </w:pPr>
      <w:r>
        <w:t xml:space="preserve">thus, </w:t>
      </w:r>
      <w:r w:rsidR="006C6E1F">
        <w:t xml:space="preserve">in our </w:t>
      </w:r>
      <w:r w:rsidR="00A232C1">
        <w:t>shorthand</w:t>
      </w:r>
      <w:r w:rsidR="006C6E1F">
        <w:t xml:space="preserve"> a final + sign is required in cases such as the following</w:t>
      </w:r>
    </w:p>
    <w:p w14:paraId="00000109" w14:textId="2F2DDB49" w:rsidR="006F3A4A" w:rsidRPr="00270103" w:rsidRDefault="00395046" w:rsidP="00D424B0">
      <w:pPr>
        <w:pStyle w:val="Lista4"/>
        <w:rPr>
          <w:rFonts w:eastAsia="Arial"/>
        </w:rPr>
      </w:pPr>
      <w:r>
        <w:t xml:space="preserve">10+ </w:t>
      </w:r>
      <w:r w:rsidR="00D424B0">
        <w:t xml:space="preserve">(rather than 10) – </w:t>
      </w:r>
      <w:r w:rsidR="006C6E1F">
        <w:t xml:space="preserve">“10” written as </w:t>
      </w:r>
      <w:r>
        <w:t>a character for 10</w:t>
      </w:r>
    </w:p>
    <w:p w14:paraId="557487E4" w14:textId="7C07B04A" w:rsidR="004B3E48" w:rsidRDefault="00395046" w:rsidP="004B3E48">
      <w:pPr>
        <w:pStyle w:val="Lista4"/>
      </w:pPr>
      <w:r>
        <w:t xml:space="preserve">300+50+ </w:t>
      </w:r>
      <w:r w:rsidR="00D424B0">
        <w:t xml:space="preserve">(rather than 300+50) – </w:t>
      </w:r>
      <w:r w:rsidR="006C6E1F">
        <w:t>“350”</w:t>
      </w:r>
      <w:r>
        <w:t xml:space="preserve"> </w:t>
      </w:r>
      <w:r w:rsidR="006C6E1F">
        <w:t xml:space="preserve">written </w:t>
      </w:r>
      <w:r>
        <w:t xml:space="preserve">a character for 300 </w:t>
      </w:r>
      <w:r w:rsidR="006C6E1F">
        <w:t xml:space="preserve">and one </w:t>
      </w:r>
      <w:r>
        <w:t>for 50</w:t>
      </w:r>
    </w:p>
    <w:p w14:paraId="3CDF6DF3" w14:textId="0879718D" w:rsidR="00AA2FAD" w:rsidRDefault="00AA2FAD" w:rsidP="00AA2FAD">
      <w:pPr>
        <w:pStyle w:val="Cmsor3"/>
        <w:numPr>
          <w:ilvl w:val="2"/>
          <w:numId w:val="16"/>
        </w:numPr>
        <w:rPr>
          <w:lang w:eastAsia="en-GB" w:bidi="hi-IN"/>
        </w:rPr>
      </w:pPr>
      <w:bookmarkStart w:id="264" w:name="_Toc44587489"/>
      <w:r>
        <w:rPr>
          <w:lang w:eastAsia="en-GB" w:bidi="hi-IN"/>
        </w:rPr>
        <w:t>Numbers denoted by bars</w:t>
      </w:r>
      <w:bookmarkEnd w:id="264"/>
    </w:p>
    <w:p w14:paraId="5AD8215D" w14:textId="21E6FB66" w:rsidR="00AA2FAD" w:rsidRDefault="00AA2FAD" w:rsidP="00AA2FAD">
      <w:pPr>
        <w:pStyle w:val="Lista"/>
      </w:pPr>
      <w:r>
        <w:rPr>
          <w:noProof/>
        </w:rPr>
        <w:drawing>
          <wp:anchor distT="0" distB="0" distL="114300" distR="114300" simplePos="0" relativeHeight="251668480" behindDoc="0" locked="0" layoutInCell="1" allowOverlap="1" wp14:anchorId="693DF887" wp14:editId="09743F51">
            <wp:simplePos x="0" y="0"/>
            <wp:positionH relativeFrom="margin">
              <wp:align>right</wp:align>
            </wp:positionH>
            <wp:positionV relativeFrom="paragraph">
              <wp:posOffset>117577</wp:posOffset>
            </wp:positionV>
            <wp:extent cx="285115" cy="278130"/>
            <wp:effectExtent l="0" t="0" r="635" b="762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115" cy="278130"/>
                    </a:xfrm>
                    <a:prstGeom prst="rect">
                      <a:avLst/>
                    </a:prstGeom>
                    <a:noFill/>
                    <a:ln>
                      <a:noFill/>
                    </a:ln>
                  </pic:spPr>
                </pic:pic>
              </a:graphicData>
            </a:graphic>
            <wp14:sizeRelH relativeFrom="page">
              <wp14:pctWidth>0</wp14:pctWidth>
            </wp14:sizeRelH>
            <wp14:sizeRelV relativeFrom="page">
              <wp14:pctHeight>0</wp14:pctHeight>
            </wp14:sizeRelV>
          </wp:anchor>
        </w:drawing>
      </w:r>
      <w:r>
        <w:t>to transliterate numerals represented in Cambodian inscriptions by bars (</w:t>
      </w:r>
      <w:proofErr w:type="spellStart"/>
      <w:r w:rsidRPr="00061C63">
        <w:rPr>
          <w:rStyle w:val="Foreign"/>
        </w:rPr>
        <w:t>daṇḍa</w:t>
      </w:r>
      <w:proofErr w:type="spellEnd"/>
      <w:r>
        <w:t>) instead of numeral characters (as in the image, showing the number 3):</w:t>
      </w:r>
    </w:p>
    <w:p w14:paraId="3084C580" w14:textId="2469298C" w:rsidR="00AA2FAD" w:rsidRDefault="00AA2FAD" w:rsidP="00AA2FAD">
      <w:pPr>
        <w:pStyle w:val="Lista2"/>
      </w:pPr>
      <w:r w:rsidRPr="0092261C">
        <w:t>type as many I characters as there are bars in the original</w:t>
      </w:r>
      <w:r>
        <w:t xml:space="preserve"> </w:t>
      </w:r>
      <w:r w:rsidRPr="0092261C">
        <w:t xml:space="preserve">(NB: uppercase </w:t>
      </w:r>
      <w:proofErr w:type="spellStart"/>
      <w:r w:rsidRPr="0092261C">
        <w:t>i</w:t>
      </w:r>
      <w:proofErr w:type="spellEnd"/>
      <w:r>
        <w:t xml:space="preserve"> characters</w:t>
      </w:r>
      <w:r w:rsidRPr="0092261C">
        <w:t>, not vertical bar</w:t>
      </w:r>
      <w:r>
        <w:t>s |</w:t>
      </w:r>
      <w:r w:rsidRPr="0092261C">
        <w:t>)</w:t>
      </w:r>
    </w:p>
    <w:p w14:paraId="70999BBC" w14:textId="7C27F250" w:rsidR="00AA2FAD" w:rsidRDefault="00AA2FAD" w:rsidP="00AA2FAD">
      <w:pPr>
        <w:pStyle w:val="Lista2"/>
      </w:pPr>
      <w:r>
        <w:t>type a + sign after the last I</w:t>
      </w:r>
      <w:r w:rsidR="00A232C1">
        <w:t xml:space="preserve"> as shorthand markup</w:t>
      </w:r>
    </w:p>
    <w:p w14:paraId="4FF86C23" w14:textId="77777777" w:rsidR="00AA2FAD" w:rsidRPr="0092261C" w:rsidRDefault="00AA2FAD" w:rsidP="00AA2FAD">
      <w:pPr>
        <w:pStyle w:val="Lista3"/>
        <w:rPr>
          <w:rFonts w:ascii="Arial" w:hAnsi="Arial" w:cs="Arial"/>
          <w:lang w:eastAsia="en-GB" w:bidi="hi-IN"/>
        </w:rPr>
      </w:pPr>
      <w:r w:rsidRPr="0092261C">
        <w:rPr>
          <w:lang w:eastAsia="en-GB" w:bidi="hi-IN"/>
        </w:rPr>
        <w:t>note that unlike regular numerals, the + sign must be used in this case even after a single I representing the numeral 1</w:t>
      </w:r>
    </w:p>
    <w:p w14:paraId="172AAA68" w14:textId="6656F51B" w:rsidR="00AA2FAD" w:rsidRPr="00AA2FAD" w:rsidRDefault="00AA2FAD" w:rsidP="00AA2FAD">
      <w:pPr>
        <w:pStyle w:val="Lista3"/>
        <w:rPr>
          <w:rFonts w:ascii="Arial" w:hAnsi="Arial" w:cs="Arial"/>
          <w:lang w:eastAsia="en-GB" w:bidi="hi-IN"/>
        </w:rPr>
      </w:pPr>
      <w:r w:rsidRPr="0092261C">
        <w:rPr>
          <w:lang w:eastAsia="en-GB" w:bidi="hi-IN"/>
        </w:rPr>
        <w:t xml:space="preserve">this </w:t>
      </w:r>
      <w:r w:rsidR="00A232C1">
        <w:rPr>
          <w:lang w:eastAsia="en-GB" w:bidi="hi-IN"/>
        </w:rPr>
        <w:t xml:space="preserve">shorthand </w:t>
      </w:r>
      <w:r w:rsidRPr="0092261C">
        <w:rPr>
          <w:lang w:eastAsia="en-GB" w:bidi="hi-IN"/>
        </w:rPr>
        <w:t>will be automatically converted to markup indicating that these characters are not alphabetic and constitute a single meaningful character</w:t>
      </w:r>
    </w:p>
    <w:p w14:paraId="00780F06" w14:textId="13659975" w:rsidR="005500F6" w:rsidRDefault="005500F6" w:rsidP="005500F6">
      <w:pPr>
        <w:pStyle w:val="Cmsor3"/>
        <w:numPr>
          <w:ilvl w:val="2"/>
          <w:numId w:val="16"/>
        </w:numPr>
        <w:rPr>
          <w:lang w:eastAsia="en-GB" w:bidi="hi-IN"/>
        </w:rPr>
      </w:pPr>
      <w:bookmarkStart w:id="265" w:name="_Ref23770948"/>
      <w:bookmarkStart w:id="266" w:name="_Toc44587490"/>
      <w:r>
        <w:rPr>
          <w:lang w:eastAsia="en-GB" w:bidi="hi-IN"/>
        </w:rPr>
        <w:lastRenderedPageBreak/>
        <w:t>Fractions</w:t>
      </w:r>
      <w:bookmarkEnd w:id="265"/>
      <w:bookmarkEnd w:id="266"/>
    </w:p>
    <w:p w14:paraId="0D61EA2C" w14:textId="7EEAA741" w:rsidR="000434A5" w:rsidRDefault="000434A5" w:rsidP="005F4CCD">
      <w:pPr>
        <w:pStyle w:val="Lista"/>
      </w:pPr>
      <w:r>
        <w:t xml:space="preserve">for </w:t>
      </w:r>
      <w:r w:rsidR="002903BC">
        <w:t>any fraction</w:t>
      </w:r>
      <w:r>
        <w:t>al numbers</w:t>
      </w:r>
      <w:r w:rsidR="002903BC">
        <w:t xml:space="preserve"> represented in the original by a single character</w:t>
      </w:r>
      <w:r>
        <w:t xml:space="preserve">, </w:t>
      </w:r>
      <w:r w:rsidR="002903BC">
        <w:t xml:space="preserve">use </w:t>
      </w:r>
      <w:r>
        <w:t xml:space="preserve">one of the following </w:t>
      </w:r>
      <w:r w:rsidR="002903BC">
        <w:t>Unicode character</w:t>
      </w:r>
      <w:r>
        <w:t>s:</w:t>
      </w:r>
    </w:p>
    <w:p w14:paraId="0B14D642" w14:textId="77777777" w:rsidR="000434A5" w:rsidRDefault="002903BC" w:rsidP="000434A5">
      <w:pPr>
        <w:pStyle w:val="Lista2"/>
      </w:pPr>
      <w:r>
        <w:t xml:space="preserve">½ </w:t>
      </w:r>
      <w:r w:rsidR="000434A5" w:rsidRPr="00472395">
        <w:t>(</w:t>
      </w:r>
      <w:r w:rsidR="000434A5" w:rsidRPr="00472395">
        <w:rPr>
          <w:rStyle w:val="Code"/>
        </w:rPr>
        <w:t>U+00BD</w:t>
      </w:r>
      <w:r w:rsidR="000434A5" w:rsidRPr="00472395">
        <w:t xml:space="preserve"> Vulgar Fraction One Half)</w:t>
      </w:r>
    </w:p>
    <w:p w14:paraId="4AAD3BD0" w14:textId="0610099E" w:rsidR="000434A5" w:rsidRDefault="002903BC" w:rsidP="000434A5">
      <w:pPr>
        <w:pStyle w:val="Lista2"/>
      </w:pPr>
      <w:r>
        <w:rPr>
          <w:rFonts w:cs="Gentium Plus"/>
        </w:rPr>
        <w:t xml:space="preserve">⅓ </w:t>
      </w:r>
      <w:r w:rsidR="000434A5" w:rsidRPr="00472395">
        <w:t>(</w:t>
      </w:r>
      <w:r w:rsidR="000434A5" w:rsidRPr="00472395">
        <w:rPr>
          <w:rStyle w:val="Code"/>
        </w:rPr>
        <w:t>U+</w:t>
      </w:r>
      <w:r w:rsidR="000434A5">
        <w:rPr>
          <w:rStyle w:val="Code"/>
        </w:rPr>
        <w:t>2153</w:t>
      </w:r>
      <w:r w:rsidR="000434A5" w:rsidRPr="00472395">
        <w:t xml:space="preserve"> Vulgar Fraction One </w:t>
      </w:r>
      <w:r w:rsidR="000434A5">
        <w:t>Third</w:t>
      </w:r>
      <w:r w:rsidR="000434A5" w:rsidRPr="00472395">
        <w:t>)</w:t>
      </w:r>
    </w:p>
    <w:p w14:paraId="4C1B0F85" w14:textId="07B2CAF9" w:rsidR="000434A5" w:rsidRDefault="002903BC" w:rsidP="000434A5">
      <w:pPr>
        <w:pStyle w:val="Lista2"/>
      </w:pPr>
      <w:r>
        <w:rPr>
          <w:rFonts w:cs="Gentium Plus"/>
        </w:rPr>
        <w:t xml:space="preserve">⅔ </w:t>
      </w:r>
      <w:r w:rsidR="000434A5" w:rsidRPr="00472395">
        <w:t>(</w:t>
      </w:r>
      <w:r w:rsidR="000434A5" w:rsidRPr="00472395">
        <w:rPr>
          <w:rStyle w:val="Code"/>
        </w:rPr>
        <w:t>U+</w:t>
      </w:r>
      <w:r w:rsidR="000434A5">
        <w:rPr>
          <w:rStyle w:val="Code"/>
        </w:rPr>
        <w:t>2154</w:t>
      </w:r>
      <w:r w:rsidR="000434A5" w:rsidRPr="00472395">
        <w:t xml:space="preserve"> Vulgar Fraction </w:t>
      </w:r>
      <w:r w:rsidR="000434A5">
        <w:t>Two Thirds</w:t>
      </w:r>
      <w:r w:rsidR="000434A5" w:rsidRPr="00472395">
        <w:t>)</w:t>
      </w:r>
    </w:p>
    <w:p w14:paraId="1AF3B703" w14:textId="68821FA9" w:rsidR="000434A5" w:rsidRDefault="002903BC" w:rsidP="000434A5">
      <w:pPr>
        <w:pStyle w:val="Lista2"/>
      </w:pPr>
      <w:r>
        <w:rPr>
          <w:rFonts w:cs="Gentium Plus"/>
        </w:rPr>
        <w:t xml:space="preserve">¼ </w:t>
      </w:r>
      <w:r w:rsidR="000434A5" w:rsidRPr="00472395">
        <w:t>(</w:t>
      </w:r>
      <w:r w:rsidR="000434A5" w:rsidRPr="00472395">
        <w:rPr>
          <w:rStyle w:val="Code"/>
        </w:rPr>
        <w:t>U+00B</w:t>
      </w:r>
      <w:r w:rsidR="000434A5">
        <w:rPr>
          <w:rStyle w:val="Code"/>
        </w:rPr>
        <w:t>C</w:t>
      </w:r>
      <w:r w:rsidR="000434A5" w:rsidRPr="00472395">
        <w:t xml:space="preserve"> Vulgar Fraction One </w:t>
      </w:r>
      <w:r w:rsidR="000434A5">
        <w:t>Quarter</w:t>
      </w:r>
      <w:r w:rsidR="000434A5" w:rsidRPr="00472395">
        <w:t>)</w:t>
      </w:r>
    </w:p>
    <w:p w14:paraId="2C4EEEEF" w14:textId="04C4C067" w:rsidR="002903BC" w:rsidRDefault="002903BC" w:rsidP="000434A5">
      <w:pPr>
        <w:pStyle w:val="Lista2"/>
      </w:pPr>
      <w:r>
        <w:rPr>
          <w:rFonts w:cs="Gentium Plus"/>
        </w:rPr>
        <w:t xml:space="preserve">¾ </w:t>
      </w:r>
      <w:r w:rsidR="000434A5" w:rsidRPr="00472395">
        <w:t>(</w:t>
      </w:r>
      <w:r w:rsidR="000434A5" w:rsidRPr="00472395">
        <w:rPr>
          <w:rStyle w:val="Code"/>
        </w:rPr>
        <w:t>U+00B</w:t>
      </w:r>
      <w:r w:rsidR="000434A5">
        <w:rPr>
          <w:rStyle w:val="Code"/>
        </w:rPr>
        <w:t>E</w:t>
      </w:r>
      <w:r w:rsidR="000434A5" w:rsidRPr="00472395">
        <w:t xml:space="preserve"> Vulgar Fraction </w:t>
      </w:r>
      <w:r w:rsidR="000434A5">
        <w:t>Three Quarters</w:t>
      </w:r>
      <w:r w:rsidR="000434A5" w:rsidRPr="00472395">
        <w:t>)</w:t>
      </w:r>
    </w:p>
    <w:p w14:paraId="7C54865A" w14:textId="69CC396A" w:rsidR="00AA2FAD" w:rsidRDefault="00965FFF" w:rsidP="005F4CCD">
      <w:pPr>
        <w:pStyle w:val="Lista"/>
      </w:pPr>
      <w:r>
        <w:rPr>
          <w:noProof/>
        </w:rPr>
        <w:drawing>
          <wp:anchor distT="0" distB="0" distL="114300" distR="114300" simplePos="0" relativeHeight="251662336" behindDoc="0" locked="0" layoutInCell="1" allowOverlap="1" wp14:anchorId="12ACA752" wp14:editId="4415B185">
            <wp:simplePos x="0" y="0"/>
            <wp:positionH relativeFrom="margin">
              <wp:posOffset>5753100</wp:posOffset>
            </wp:positionH>
            <wp:positionV relativeFrom="paragraph">
              <wp:posOffset>227491</wp:posOffset>
            </wp:positionV>
            <wp:extent cx="367030" cy="4572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03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A5">
        <w:t>should you encounter fraction signs not covered by the above</w:t>
      </w:r>
      <w:r w:rsidR="00AA2FAD">
        <w:t>,</w:t>
      </w:r>
      <w:r w:rsidR="00151579">
        <w:rPr>
          <w:rStyle w:val="Lbjegyzet-hivatkozs"/>
        </w:rPr>
        <w:footnoteReference w:id="17"/>
      </w:r>
      <w:r w:rsidR="00AA2FAD">
        <w:t xml:space="preserve"> transliterate them as a common fraction using a slash and add a + sign after the denominator</w:t>
      </w:r>
      <w:r w:rsidR="00B2222F">
        <w:t xml:space="preserve"> as shorthand markup</w:t>
      </w:r>
    </w:p>
    <w:p w14:paraId="3D068324" w14:textId="15B55D62" w:rsidR="00AA2FAD" w:rsidRDefault="00AA2FAD" w:rsidP="00AA2FAD">
      <w:pPr>
        <w:pStyle w:val="Lista2"/>
      </w:pPr>
      <w:r>
        <w:t>e.g. 1/8+ to transliterate a numeral sign meaning “one eighth”</w:t>
      </w:r>
    </w:p>
    <w:p w14:paraId="6B310F34" w14:textId="6997514C" w:rsidR="002903BC" w:rsidRDefault="00AA2FAD" w:rsidP="00AA2FAD">
      <w:pPr>
        <w:pStyle w:val="Lista2"/>
      </w:pPr>
      <w:r>
        <w:t xml:space="preserve">this </w:t>
      </w:r>
      <w:r w:rsidR="00B2222F">
        <w:t xml:space="preserve">shorthand </w:t>
      </w:r>
      <w:r>
        <w:t xml:space="preserve">will be automatically converted to markup as per </w:t>
      </w:r>
      <w:r w:rsidR="006E4835">
        <w:t>EGD</w:t>
      </w:r>
      <w:r w:rsidR="00F741F1">
        <w:t xml:space="preserve"> </w:t>
      </w:r>
      <w:r w:rsidR="000434A5">
        <w:t>§</w:t>
      </w:r>
      <w:r w:rsidR="0092703C">
        <w:t>4.2.2</w:t>
      </w:r>
      <w:r w:rsidR="000434A5">
        <w:t xml:space="preserve"> </w:t>
      </w:r>
    </w:p>
    <w:p w14:paraId="7B3151A6" w14:textId="348CC953" w:rsidR="005500F6" w:rsidRDefault="00DE6FD8" w:rsidP="003306FC">
      <w:pPr>
        <w:pStyle w:val="Lista"/>
      </w:pPr>
      <w:r>
        <w:rPr>
          <w:noProof/>
        </w:rPr>
        <w:drawing>
          <wp:anchor distT="0" distB="0" distL="114300" distR="114300" simplePos="0" relativeHeight="251666432" behindDoc="0" locked="0" layoutInCell="1" allowOverlap="1" wp14:anchorId="2CE519C0" wp14:editId="0F48275E">
            <wp:simplePos x="0" y="0"/>
            <wp:positionH relativeFrom="margin">
              <wp:align>right</wp:align>
            </wp:positionH>
            <wp:positionV relativeFrom="paragraph">
              <wp:posOffset>65405</wp:posOffset>
            </wp:positionV>
            <wp:extent cx="691200" cy="464400"/>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1200" cy="46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29ED">
        <w:t>the Khmer fraction sign in the shape of a</w:t>
      </w:r>
      <w:r w:rsidR="003306FC">
        <w:t xml:space="preserve"> cross (</w:t>
      </w:r>
      <w:r w:rsidR="00472395">
        <w:t xml:space="preserve">with a single or a double bar, </w:t>
      </w:r>
      <w:r w:rsidR="003306FC">
        <w:t xml:space="preserve">see </w:t>
      </w:r>
      <w:r w:rsidR="00472395">
        <w:t>the</w:t>
      </w:r>
      <w:r w:rsidR="00472395" w:rsidRPr="00472395">
        <w:t xml:space="preserve"> </w:t>
      </w:r>
      <w:r w:rsidR="003306FC" w:rsidRPr="00472395">
        <w:t>image</w:t>
      </w:r>
      <w:r w:rsidR="00472395" w:rsidRPr="00472395">
        <w:t>s</w:t>
      </w:r>
      <w:r w:rsidR="003306FC" w:rsidRPr="00472395">
        <w:t xml:space="preserve">) shall </w:t>
      </w:r>
      <w:r w:rsidR="002903BC">
        <w:t xml:space="preserve">always </w:t>
      </w:r>
      <w:r w:rsidR="003306FC" w:rsidRPr="00472395">
        <w:t xml:space="preserve">be transliterated as </w:t>
      </w:r>
      <w:r w:rsidR="005500F6" w:rsidRPr="00472395">
        <w:t>½</w:t>
      </w:r>
      <w:r w:rsidR="00472395" w:rsidRPr="00472395">
        <w:t xml:space="preserve"> (</w:t>
      </w:r>
      <w:r w:rsidR="00472395" w:rsidRPr="00472395">
        <w:rPr>
          <w:rStyle w:val="Code"/>
        </w:rPr>
        <w:t>U+00BD</w:t>
      </w:r>
      <w:r w:rsidR="00472395" w:rsidRPr="00472395">
        <w:t xml:space="preserve"> Vulgar Fraction One Half)</w:t>
      </w:r>
    </w:p>
    <w:p w14:paraId="1CCDACB3" w14:textId="3EF8C8E3" w:rsidR="00FF6BC5" w:rsidRDefault="00FF6BC5" w:rsidP="00AF2BAB">
      <w:pPr>
        <w:pStyle w:val="Cmsor2"/>
        <w:numPr>
          <w:ilvl w:val="1"/>
          <w:numId w:val="16"/>
        </w:numPr>
      </w:pPr>
      <w:bookmarkStart w:id="267" w:name="_fxkp7m4gvcim" w:colFirst="0" w:colLast="0"/>
      <w:bookmarkStart w:id="268" w:name="_Ref40886489"/>
      <w:bookmarkStart w:id="269" w:name="_Ref40887370"/>
      <w:bookmarkStart w:id="270" w:name="_Toc44587491"/>
      <w:bookmarkStart w:id="271" w:name="_Toc17811443"/>
      <w:bookmarkStart w:id="272" w:name="_Toc17811498"/>
      <w:bookmarkStart w:id="273" w:name="_Ref24531259"/>
      <w:bookmarkEnd w:id="267"/>
      <w:r>
        <w:t>Symbols</w:t>
      </w:r>
      <w:bookmarkEnd w:id="268"/>
      <w:bookmarkEnd w:id="269"/>
      <w:bookmarkEnd w:id="270"/>
    </w:p>
    <w:p w14:paraId="693F83FB" w14:textId="5779A7D7" w:rsidR="00500227" w:rsidRPr="00500227" w:rsidRDefault="00500227" w:rsidP="00500227">
      <w:pPr>
        <w:pStyle w:val="Lista"/>
      </w:pPr>
      <w:r>
        <w:t>in the terms of this Guide, “</w:t>
      </w:r>
      <w:r w:rsidRPr="002B3C04">
        <w:rPr>
          <w:b/>
          <w:bCs/>
        </w:rPr>
        <w:t>symbol</w:t>
      </w:r>
      <w:r>
        <w:t>” is a</w:t>
      </w:r>
      <w:r w:rsidR="00466DF5">
        <w:t>n umbrella</w:t>
      </w:r>
      <w:r>
        <w:t xml:space="preserve"> term for all non-alphanumeric characters</w:t>
      </w:r>
    </w:p>
    <w:p w14:paraId="33944B7B" w14:textId="77777777" w:rsidR="00466DF5" w:rsidRDefault="00466DF5" w:rsidP="00466DF5">
      <w:pPr>
        <w:pStyle w:val="Lista"/>
      </w:pPr>
      <w:bookmarkStart w:id="274" w:name="_Ref15562528"/>
      <w:bookmarkStart w:id="275" w:name="_Toc17811445"/>
      <w:bookmarkStart w:id="276" w:name="_Toc17811500"/>
      <w:r>
        <w:t>we consider the diversity of non-alphanumeric symbols used in inscriptions to deserve preservation and investigation, but acknowledge the challenges of representing them in a machine-actionable scheme of manageable complexity, and therefore provide a combination of methods for handling them at different levels:</w:t>
      </w:r>
    </w:p>
    <w:p w14:paraId="5B2087BF" w14:textId="7604F335" w:rsidR="00466DF5" w:rsidRDefault="00466DF5" w:rsidP="00466DF5">
      <w:pPr>
        <w:pStyle w:val="Lista2"/>
      </w:pPr>
      <w:r>
        <w:t>1. at the level of transliteration, symbols of a definite function (punctuation marks and space fillers) shall be represented by a dedicated character, but symbols whose function is not so straightforward (“miscellaneous symbols”) shall have no representation on this level, only on that of XML markup</w:t>
      </w:r>
    </w:p>
    <w:p w14:paraId="0A0490F8" w14:textId="079B9304" w:rsidR="00466DF5" w:rsidRDefault="00466DF5" w:rsidP="00466DF5">
      <w:pPr>
        <w:pStyle w:val="Lista2"/>
      </w:pPr>
      <w:r>
        <w:t>2. at the level of XML encoding, all symbols shall be encoded with a relatively simple classification of their shapes, for which see EGD §</w:t>
      </w:r>
      <w:r w:rsidR="0092703C">
        <w:t>4.2.3</w:t>
      </w:r>
    </w:p>
    <w:p w14:paraId="6C3A20C1" w14:textId="3409D412" w:rsidR="00466DF5" w:rsidRDefault="00466DF5" w:rsidP="00466DF5">
      <w:pPr>
        <w:pStyle w:val="Lista2"/>
      </w:pPr>
      <w:r>
        <w:t xml:space="preserve">3. at the level of human-readable metadata, symbols may (and generally should) be described in any detail that you deem appropriate, in the </w:t>
      </w:r>
      <w:proofErr w:type="spellStart"/>
      <w:r w:rsidRPr="00C31E63">
        <w:t>handDesc</w:t>
      </w:r>
      <w:proofErr w:type="spellEnd"/>
      <w:r w:rsidRPr="00C31E63">
        <w:t xml:space="preserve"> section of the </w:t>
      </w:r>
      <w:r>
        <w:t>TEI h</w:t>
      </w:r>
      <w:r w:rsidRPr="00C31E63">
        <w:t xml:space="preserve">eader </w:t>
      </w:r>
      <w:r>
        <w:t>(EGD §</w:t>
      </w:r>
      <w:r w:rsidR="0092703C">
        <w:t>11.2.1</w:t>
      </w:r>
      <w:r>
        <w:t>)</w:t>
      </w:r>
    </w:p>
    <w:p w14:paraId="0D0781D4" w14:textId="0FB256E6" w:rsidR="00466DF5" w:rsidRDefault="00466DF5" w:rsidP="00466DF5">
      <w:pPr>
        <w:pStyle w:val="Lista"/>
      </w:pPr>
      <w:r>
        <w:t xml:space="preserve">as an intermediate step between levels 1 and 2 above, the following subsections recommend the use of </w:t>
      </w:r>
      <w:r w:rsidRPr="001C0FDE">
        <w:rPr>
          <w:b/>
          <w:bCs/>
        </w:rPr>
        <w:t>shorthand markup</w:t>
      </w:r>
      <w:r>
        <w:t xml:space="preserve"> for certain symbols</w:t>
      </w:r>
    </w:p>
    <w:p w14:paraId="57A66413" w14:textId="11B559A4" w:rsidR="00466DF5" w:rsidRDefault="00466DF5" w:rsidP="00466DF5">
      <w:pPr>
        <w:pStyle w:val="Lista2"/>
      </w:pPr>
      <w:r>
        <w:t xml:space="preserve">we may opt later on </w:t>
      </w:r>
      <w:r w:rsidR="001C0FDE">
        <w:t xml:space="preserve">to </w:t>
      </w:r>
      <w:r>
        <w:t>devise automatic conversion of this shorthand to XML markup, but it seems likely at present that we will not do so</w:t>
      </w:r>
    </w:p>
    <w:p w14:paraId="47BC6788" w14:textId="246D71E6" w:rsidR="00466DF5" w:rsidRDefault="00466DF5" w:rsidP="00466DF5">
      <w:pPr>
        <w:pStyle w:val="Lista2"/>
      </w:pPr>
      <w:r>
        <w:t xml:space="preserve">thus, if you use the shorthand suggested here, please be prepared that you may have to replace it </w:t>
      </w:r>
      <w:r w:rsidR="001C0FDE">
        <w:t>with</w:t>
      </w:r>
      <w:r>
        <w:t xml:space="preserve"> </w:t>
      </w:r>
      <w:r w:rsidR="001C0FDE">
        <w:t xml:space="preserve">XML </w:t>
      </w:r>
      <w:r>
        <w:t>markup yourself, and keep notes with a more accurate description of your punctuation marks than that afforded by the shorthand scheme</w:t>
      </w:r>
    </w:p>
    <w:p w14:paraId="00000110" w14:textId="0040E083" w:rsidR="006F3A4A" w:rsidRDefault="004D295A" w:rsidP="00FF6BC5">
      <w:pPr>
        <w:pStyle w:val="Cmsor3"/>
        <w:numPr>
          <w:ilvl w:val="2"/>
          <w:numId w:val="16"/>
        </w:numPr>
      </w:pPr>
      <w:bookmarkStart w:id="277" w:name="_Toc44587492"/>
      <w:bookmarkEnd w:id="274"/>
      <w:bookmarkEnd w:id="275"/>
      <w:bookmarkEnd w:id="276"/>
      <w:r>
        <w:t>P</w:t>
      </w:r>
      <w:r w:rsidR="00395046">
        <w:t>unctuation</w:t>
      </w:r>
      <w:bookmarkEnd w:id="271"/>
      <w:bookmarkEnd w:id="272"/>
      <w:r w:rsidR="00A10D75">
        <w:t xml:space="preserve"> </w:t>
      </w:r>
      <w:r w:rsidR="00FB3701">
        <w:t>m</w:t>
      </w:r>
      <w:r w:rsidR="00A10D75">
        <w:t>arks</w:t>
      </w:r>
      <w:bookmarkEnd w:id="273"/>
      <w:bookmarkEnd w:id="277"/>
    </w:p>
    <w:p w14:paraId="1826C026" w14:textId="31BC073D" w:rsidR="002B3C04" w:rsidRDefault="002B3C04" w:rsidP="002B3C04">
      <w:pPr>
        <w:pStyle w:val="Lista"/>
      </w:pPr>
      <w:r>
        <w:t>in the terms of this Guide, “</w:t>
      </w:r>
      <w:r w:rsidRPr="002B3C04">
        <w:rPr>
          <w:b/>
          <w:bCs/>
        </w:rPr>
        <w:t>punctuation mark</w:t>
      </w:r>
      <w:r>
        <w:t>” is used in a sense restricted to symbols employed in the original for syntactic or metrical segmentation into relatively small units, similar in function to a modern comma, full stop, question mark, exclamation mark, colon or semicolon</w:t>
      </w:r>
    </w:p>
    <w:p w14:paraId="21A62B47" w14:textId="4B7F42B3" w:rsidR="002B3C04" w:rsidRDefault="002B3C04" w:rsidP="002B3C04">
      <w:pPr>
        <w:pStyle w:val="Lista2"/>
      </w:pPr>
      <w:r>
        <w:t xml:space="preserve">the scope of punctuation marks </w:t>
      </w:r>
      <w:r w:rsidRPr="002B3C04">
        <w:rPr>
          <w:b/>
          <w:bCs/>
        </w:rPr>
        <w:t>primarily includes</w:t>
      </w:r>
      <w:r>
        <w:t xml:space="preserve"> symbols</w:t>
      </w:r>
    </w:p>
    <w:p w14:paraId="7ED7027A" w14:textId="77777777" w:rsidR="002B3C04" w:rsidRDefault="002B3C04" w:rsidP="002B3C04">
      <w:pPr>
        <w:pStyle w:val="Lista3"/>
      </w:pPr>
      <w:r>
        <w:t>whose shape is derived from the small and originally simple non-figural marks used widely for punctuation in our scripts, e.g. vertical bars, dots, circles and dashes</w:t>
      </w:r>
    </w:p>
    <w:p w14:paraId="198711A9" w14:textId="77777777" w:rsidR="002B3C04" w:rsidRDefault="002B3C04" w:rsidP="002B3C04">
      <w:pPr>
        <w:pStyle w:val="Lista3"/>
      </w:pPr>
      <w:r>
        <w:t>whose primary function is to segment the text into sentences, clauses, list items or metrical units</w:t>
      </w:r>
    </w:p>
    <w:p w14:paraId="6DBD464D" w14:textId="77777777" w:rsidR="002B3C04" w:rsidRDefault="002B3C04" w:rsidP="002B3C04">
      <w:pPr>
        <w:pStyle w:val="Lista3"/>
      </w:pPr>
      <w:r>
        <w:t>which occur repeatedly in the body of a single text</w:t>
      </w:r>
    </w:p>
    <w:p w14:paraId="113EE3DF" w14:textId="77777777" w:rsidR="002B3C04" w:rsidRDefault="002B3C04" w:rsidP="002B3C04">
      <w:pPr>
        <w:pStyle w:val="Lista2"/>
      </w:pPr>
      <w:r>
        <w:t xml:space="preserve">the scope of punctuation marks </w:t>
      </w:r>
      <w:r w:rsidRPr="002B3C04">
        <w:rPr>
          <w:b/>
          <w:bCs/>
        </w:rPr>
        <w:t>does not normally include</w:t>
      </w:r>
      <w:r>
        <w:t xml:space="preserve"> symbols</w:t>
      </w:r>
    </w:p>
    <w:p w14:paraId="34B8AB11" w14:textId="77777777" w:rsidR="002B3C04" w:rsidRDefault="002B3C04" w:rsidP="002B3C04">
      <w:pPr>
        <w:pStyle w:val="Lista3"/>
      </w:pPr>
      <w:r>
        <w:t>whose shape is figural or complexly ornamental, and is not derived from one of the simple basic shapes used for punctuation</w:t>
      </w:r>
    </w:p>
    <w:p w14:paraId="2B8788D6" w14:textId="77777777" w:rsidR="002B3C04" w:rsidRDefault="002B3C04" w:rsidP="002B3C04">
      <w:pPr>
        <w:pStyle w:val="Lista3"/>
      </w:pPr>
      <w:r>
        <w:lastRenderedPageBreak/>
        <w:t>whose primary function is to mark the beginning or end of an entire inscription or a major section thereof, and/or to express auspiciousness</w:t>
      </w:r>
    </w:p>
    <w:p w14:paraId="09995588" w14:textId="77777777" w:rsidR="002B3C04" w:rsidRDefault="002B3C04" w:rsidP="002B3C04">
      <w:pPr>
        <w:pStyle w:val="Lista3"/>
      </w:pPr>
      <w:r>
        <w:t>which occur only once per text or once per major section of text</w:t>
      </w:r>
    </w:p>
    <w:p w14:paraId="330FAF27" w14:textId="576BC3D3" w:rsidR="00A10D75" w:rsidRDefault="00395046" w:rsidP="00877FB8">
      <w:pPr>
        <w:pStyle w:val="Lista"/>
      </w:pPr>
      <w:r w:rsidRPr="00061C63">
        <w:rPr>
          <w:rFonts w:eastAsia="Gentium"/>
          <w:b/>
          <w:bCs/>
        </w:rPr>
        <w:t>original punctuation</w:t>
      </w:r>
      <w:r w:rsidR="002B3C04">
        <w:rPr>
          <w:rFonts w:eastAsia="Gentium"/>
        </w:rPr>
        <w:t xml:space="preserve"> must always be transliterated,</w:t>
      </w:r>
      <w:r w:rsidR="00A10D75">
        <w:rPr>
          <w:rFonts w:eastAsia="Gentium"/>
        </w:rPr>
        <w:t xml:space="preserve"> </w:t>
      </w:r>
      <w:r w:rsidRPr="00061C63">
        <w:rPr>
          <w:rFonts w:eastAsia="Gentium"/>
        </w:rPr>
        <w:t xml:space="preserve">but </w:t>
      </w:r>
      <w:r w:rsidR="002B3C04">
        <w:rPr>
          <w:rFonts w:eastAsia="Gentium"/>
        </w:rPr>
        <w:t xml:space="preserve">you should </w:t>
      </w:r>
      <w:r w:rsidR="00A10D75">
        <w:rPr>
          <w:b/>
          <w:bCs/>
        </w:rPr>
        <w:t xml:space="preserve">never </w:t>
      </w:r>
      <w:r w:rsidRPr="00061C63">
        <w:rPr>
          <w:b/>
          <w:bCs/>
        </w:rPr>
        <w:t>add punctuation marks</w:t>
      </w:r>
      <w:r>
        <w:t xml:space="preserve"> not already present in the original</w:t>
      </w:r>
    </w:p>
    <w:p w14:paraId="00000111" w14:textId="2CA37D15" w:rsidR="006F3A4A" w:rsidRDefault="00030048" w:rsidP="00A10D75">
      <w:pPr>
        <w:pStyle w:val="Lista2"/>
      </w:pPr>
      <w:r>
        <w:t>editorial punctuation may</w:t>
      </w:r>
      <w:r w:rsidR="002B3C04">
        <w:t>, however,</w:t>
      </w:r>
      <w:r>
        <w:t xml:space="preserve"> be supplied </w:t>
      </w:r>
      <w:r w:rsidR="0092703C">
        <w:t>using</w:t>
      </w:r>
      <w:r w:rsidR="00395046">
        <w:t xml:space="preserve"> </w:t>
      </w:r>
      <w:r w:rsidR="002B3C04">
        <w:t xml:space="preserve">XML </w:t>
      </w:r>
      <w:r w:rsidR="00395046">
        <w:t>markup</w:t>
      </w:r>
      <w:r>
        <w:t xml:space="preserve">, see </w:t>
      </w:r>
      <w:r w:rsidR="006E4835">
        <w:t>EGD</w:t>
      </w:r>
      <w:r>
        <w:t xml:space="preserve"> </w:t>
      </w:r>
      <w:r w:rsidR="0054117F">
        <w:t>§</w:t>
      </w:r>
      <w:r w:rsidR="0092703C">
        <w:t>6.3.6</w:t>
      </w:r>
    </w:p>
    <w:p w14:paraId="54877664" w14:textId="64B86AF9" w:rsidR="002B3C04" w:rsidRDefault="006C2801" w:rsidP="00877FB8">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punctuation marks shall be represented</w:t>
      </w:r>
    </w:p>
    <w:p w14:paraId="5BB3DF77" w14:textId="761EE37F" w:rsidR="002B3C04" w:rsidRDefault="002B3C04" w:rsidP="002B3C04">
      <w:pPr>
        <w:pStyle w:val="Lista2"/>
      </w:pPr>
      <w:r>
        <w:t xml:space="preserve">1. </w:t>
      </w:r>
      <w:r w:rsidR="004530CC">
        <w:t>at</w:t>
      </w:r>
      <w:r>
        <w:t xml:space="preserve"> the level of transliteration</w:t>
      </w:r>
      <w:r w:rsidR="006C2801">
        <w:t xml:space="preserve">, </w:t>
      </w:r>
      <w:r>
        <w:t xml:space="preserve">by the dedicated character . (full stop, period), which by our convention shall be understood as an abstract punctuation mark without any assertion </w:t>
      </w:r>
      <w:r w:rsidRPr="002B3C04">
        <w:t xml:space="preserve">as to its </w:t>
      </w:r>
      <w:r>
        <w:t>physical appearance</w:t>
      </w:r>
    </w:p>
    <w:p w14:paraId="30E30B7C" w14:textId="0B39A4CA" w:rsidR="004530CC" w:rsidRDefault="004530CC" w:rsidP="002B3C04">
      <w:pPr>
        <w:pStyle w:val="Lista2"/>
      </w:pPr>
      <w:r>
        <w:t>2. at the level of XML encoding, with a relatively simple classification of their shapes</w:t>
      </w:r>
    </w:p>
    <w:p w14:paraId="0BB7FFA4" w14:textId="1A8C8C83" w:rsidR="004530CC" w:rsidRDefault="004530CC" w:rsidP="004530CC">
      <w:pPr>
        <w:pStyle w:val="Lista2"/>
      </w:pPr>
      <w:r>
        <w:t xml:space="preserve">3. at the level of human-readable metadata, </w:t>
      </w:r>
      <w:r w:rsidR="006C2801">
        <w:t>in additional human-readable detail</w:t>
      </w:r>
    </w:p>
    <w:p w14:paraId="55EFF57E" w14:textId="1CF738EF" w:rsidR="004530CC" w:rsidRDefault="004530CC" w:rsidP="004530CC">
      <w:pPr>
        <w:pStyle w:val="Lista"/>
      </w:pPr>
      <w:r>
        <w:t xml:space="preserve">as an intermediate step between levels 1 and 2 above, we recommend the use of shorthand </w:t>
      </w:r>
      <w:r w:rsidR="00E216E5">
        <w:t>markup for the basic forms of common punctuation characters, as follows:</w:t>
      </w:r>
    </w:p>
    <w:p w14:paraId="06DF7FAC" w14:textId="5C9D3731" w:rsidR="007F3534" w:rsidRDefault="007F3534" w:rsidP="007F3534">
      <w:pPr>
        <w:pStyle w:val="Lista2"/>
      </w:pPr>
      <w:r>
        <w:t>all of the following shorthand characters should be followed by a space in transliteration, but not preceded by one</w:t>
      </w:r>
    </w:p>
    <w:p w14:paraId="00000113" w14:textId="31033C41" w:rsidR="006F3A4A" w:rsidRPr="00CA0BDB" w:rsidRDefault="00395046" w:rsidP="00877FB8">
      <w:pPr>
        <w:pStyle w:val="Lista2"/>
        <w:rPr>
          <w:rFonts w:eastAsia="Arial"/>
        </w:rPr>
      </w:pPr>
      <w:r>
        <w:t>| (</w:t>
      </w:r>
      <w:r w:rsidRPr="0048794B">
        <w:rPr>
          <w:rStyle w:val="Code"/>
        </w:rPr>
        <w:t>U+007</w:t>
      </w:r>
      <w:r w:rsidR="0048794B" w:rsidRPr="0048794B">
        <w:rPr>
          <w:rStyle w:val="Code"/>
        </w:rPr>
        <w:t>C</w:t>
      </w:r>
      <w:r>
        <w:t xml:space="preserve"> Vertical Line): for signs comprised of a single plain vertical </w:t>
      </w:r>
      <w:r w:rsidR="00F0655D">
        <w:t>bar</w:t>
      </w:r>
      <w:r w:rsidR="00E216E5">
        <w:t xml:space="preserve"> (corresponding to the symbol token “</w:t>
      </w:r>
      <w:proofErr w:type="spellStart"/>
      <w:r w:rsidR="00E216E5">
        <w:t>danda</w:t>
      </w:r>
      <w:proofErr w:type="spellEnd"/>
      <w:r w:rsidR="00E216E5">
        <w:t>”)</w:t>
      </w:r>
    </w:p>
    <w:p w14:paraId="642B47CD" w14:textId="757F4AA2" w:rsidR="00CA0BDB" w:rsidRPr="00E216E5" w:rsidRDefault="00CA0BDB" w:rsidP="00CA0BDB">
      <w:pPr>
        <w:pStyle w:val="Lista3"/>
      </w:pPr>
      <w:r>
        <w:rPr>
          <w:rFonts w:eastAsia="Arial"/>
        </w:rPr>
        <w:t xml:space="preserve">when transliterating two or more iterations of single vertical lines, make sure you add a space between them to differentiate them from double </w:t>
      </w:r>
      <w:proofErr w:type="spellStart"/>
      <w:r w:rsidRPr="008A6ED9">
        <w:rPr>
          <w:rStyle w:val="Foreign"/>
          <w:rFonts w:eastAsia="Arial"/>
        </w:rPr>
        <w:t>daṇḍa</w:t>
      </w:r>
      <w:r>
        <w:rPr>
          <w:rFonts w:eastAsia="Arial"/>
        </w:rPr>
        <w:t>s</w:t>
      </w:r>
      <w:proofErr w:type="spellEnd"/>
    </w:p>
    <w:p w14:paraId="4BF5B2CF" w14:textId="7525EF94" w:rsidR="00F0655D" w:rsidRPr="007F3534" w:rsidRDefault="00E216E5" w:rsidP="007F3534">
      <w:pPr>
        <w:pStyle w:val="Lista2"/>
        <w:rPr>
          <w:rFonts w:eastAsia="Arial"/>
        </w:rPr>
      </w:pPr>
      <w:r>
        <w:t>|| (</w:t>
      </w:r>
      <w:r w:rsidRPr="0048794B">
        <w:rPr>
          <w:rStyle w:val="Code"/>
        </w:rPr>
        <w:t>U+007C</w:t>
      </w:r>
      <w:r>
        <w:t xml:space="preserve"> Vertical Line, twice): for signs comprised of a double plain vertical </w:t>
      </w:r>
      <w:r w:rsidR="00F0655D">
        <w:t xml:space="preserve">bar </w:t>
      </w:r>
      <w:r>
        <w:t>(corresponding to the symbol token “</w:t>
      </w:r>
      <w:proofErr w:type="spellStart"/>
      <w:r w:rsidR="00F0655D">
        <w:t>d</w:t>
      </w:r>
      <w:r>
        <w:t>danda</w:t>
      </w:r>
      <w:proofErr w:type="spellEnd"/>
      <w:r>
        <w:t>”)</w:t>
      </w:r>
    </w:p>
    <w:p w14:paraId="00000114" w14:textId="08816745" w:rsidR="006F3A4A" w:rsidRDefault="00395046" w:rsidP="00877FB8">
      <w:pPr>
        <w:pStyle w:val="Lista2"/>
      </w:pPr>
      <w:r>
        <w:t xml:space="preserve">/ (regular slash): for signs comprised of a single vertical </w:t>
      </w:r>
      <w:r w:rsidR="00F0655D">
        <w:t>bar</w:t>
      </w:r>
      <w:r>
        <w:t xml:space="preserve"> with a hook, crossbar or ornamental addition</w:t>
      </w:r>
      <w:r w:rsidR="00F0655D">
        <w:t xml:space="preserve"> (corresponding to the symbol token “</w:t>
      </w:r>
      <w:proofErr w:type="spellStart"/>
      <w:r w:rsidR="00F0655D">
        <w:t>dandaOrnate</w:t>
      </w:r>
      <w:proofErr w:type="spellEnd"/>
      <w:r w:rsidR="00F0655D">
        <w:t>”)</w:t>
      </w:r>
    </w:p>
    <w:p w14:paraId="2E70D1E6" w14:textId="2F2DBB91" w:rsidR="00F0655D" w:rsidRDefault="00F0655D" w:rsidP="00877FB8">
      <w:pPr>
        <w:pStyle w:val="Lista2"/>
      </w:pPr>
      <w:r>
        <w:t>// (two regular slashes): for signs comprised of a double vertical bar with a hook, crossbar or ornamental addition (corresponding to the symbol token “</w:t>
      </w:r>
      <w:proofErr w:type="spellStart"/>
      <w:r>
        <w:t>ddandaOrnate</w:t>
      </w:r>
      <w:proofErr w:type="spellEnd"/>
      <w:r>
        <w:t>”)</w:t>
      </w:r>
    </w:p>
    <w:p w14:paraId="6EE3AFC6" w14:textId="02D73939" w:rsidR="00457631" w:rsidRDefault="00457631" w:rsidP="00840685">
      <w:pPr>
        <w:pStyle w:val="Lista2"/>
      </w:pPr>
      <w:r>
        <w:t>, (comma):</w:t>
      </w:r>
      <w:r w:rsidRPr="00457631">
        <w:t xml:space="preserve"> </w:t>
      </w:r>
      <w:r w:rsidR="00F454D2">
        <w:t xml:space="preserve">for </w:t>
      </w:r>
      <w:r w:rsidR="001C0FDE" w:rsidRPr="00A46C6A">
        <w:t>short</w:t>
      </w:r>
      <w:r w:rsidR="001C0FDE">
        <w:t>, predominantly vertical</w:t>
      </w:r>
      <w:r w:rsidR="001C0FDE" w:rsidRPr="00A46C6A">
        <w:t xml:space="preserve"> and </w:t>
      </w:r>
      <w:r w:rsidR="001C0FDE">
        <w:t xml:space="preserve">often </w:t>
      </w:r>
      <w:r w:rsidR="001C0FDE" w:rsidRPr="00A46C6A">
        <w:t>curved strokes normally floating at or above median height,</w:t>
      </w:r>
      <w:r w:rsidR="00F454D2">
        <w:t xml:space="preserve"> including half-sized </w:t>
      </w:r>
      <w:proofErr w:type="spellStart"/>
      <w:r w:rsidR="00F454D2" w:rsidRPr="00F454D2">
        <w:rPr>
          <w:rStyle w:val="Foreign"/>
        </w:rPr>
        <w:t>daṇḍa</w:t>
      </w:r>
      <w:r w:rsidR="00F454D2">
        <w:t>s</w:t>
      </w:r>
      <w:proofErr w:type="spellEnd"/>
      <w:r w:rsidR="00F454D2">
        <w:t xml:space="preserve"> and </w:t>
      </w:r>
      <w:r>
        <w:t>the</w:t>
      </w:r>
      <w:r w:rsidRPr="00457631">
        <w:t xml:space="preserve"> raised </w:t>
      </w:r>
      <w:r w:rsidR="00F454D2">
        <w:t>comma</w:t>
      </w:r>
      <w:r w:rsidRPr="00457631">
        <w:t xml:space="preserve">-like sign </w:t>
      </w:r>
      <w:r>
        <w:t xml:space="preserve">that </w:t>
      </w:r>
      <w:r w:rsidRPr="00457631">
        <w:t>is the basic punctuation sign on Java and Bali</w:t>
      </w:r>
      <w:r>
        <w:t xml:space="preserve"> (</w:t>
      </w:r>
      <w:r w:rsidRPr="00457631">
        <w:t xml:space="preserve">modern Balinese </w:t>
      </w:r>
      <w:r w:rsidRPr="00457631">
        <w:rPr>
          <w:rStyle w:val="ForeignBalineseScript"/>
        </w:rPr>
        <w:t>᭞</w:t>
      </w:r>
      <w:r>
        <w:t>)</w:t>
      </w:r>
      <w:r w:rsidR="00A46C6A">
        <w:t xml:space="preserve"> </w:t>
      </w:r>
      <w:r w:rsidR="00A46C6A" w:rsidRPr="00A46C6A">
        <w:t xml:space="preserve">(corresponding to the symbol token </w:t>
      </w:r>
      <w:r w:rsidR="00CD57AC">
        <w:t>“</w:t>
      </w:r>
      <w:r w:rsidR="001C0FDE">
        <w:t>comma</w:t>
      </w:r>
      <w:r w:rsidR="00CD57AC">
        <w:t>”</w:t>
      </w:r>
      <w:r w:rsidR="00A46C6A" w:rsidRPr="00A46C6A">
        <w:t>)</w:t>
      </w:r>
    </w:p>
    <w:p w14:paraId="22F9FE5A" w14:textId="268F9AC7" w:rsidR="00F0655D" w:rsidRDefault="00F0655D" w:rsidP="00840685">
      <w:pPr>
        <w:pStyle w:val="Lista2"/>
      </w:pPr>
      <w:r>
        <w:t>~ (</w:t>
      </w:r>
      <w:r w:rsidRPr="00F0655D">
        <w:rPr>
          <w:rStyle w:val="Code"/>
        </w:rPr>
        <w:t>U+223C</w:t>
      </w:r>
      <w:r>
        <w:t xml:space="preserve"> Tilde Operator): for signs comprised of a single horizontal dash, plain or with ornamentation (corresponding to the symbol token “dash”)</w:t>
      </w:r>
    </w:p>
    <w:p w14:paraId="3D659341" w14:textId="7C931388" w:rsidR="00F0655D" w:rsidRDefault="00F0655D" w:rsidP="00F0655D">
      <w:pPr>
        <w:pStyle w:val="Lista2"/>
      </w:pPr>
      <w:r>
        <w:t>@</w:t>
      </w:r>
      <w:r w:rsidR="00D13FB4">
        <w:t xml:space="preserve"> (“at” sign) for </w:t>
      </w:r>
      <w:r w:rsidRPr="00F0655D">
        <w:t xml:space="preserve">any </w:t>
      </w:r>
      <w:r w:rsidR="00D13FB4">
        <w:t xml:space="preserve">punctuation mark </w:t>
      </w:r>
      <w:r w:rsidRPr="00F0655D">
        <w:t xml:space="preserve">that does not easily fall under </w:t>
      </w:r>
      <w:r w:rsidR="00D13FB4">
        <w:t>any of the above categories</w:t>
      </w:r>
      <w:r w:rsidRPr="00F0655D">
        <w:t xml:space="preserve"> (such as more or less complex dots and circles)</w:t>
      </w:r>
    </w:p>
    <w:p w14:paraId="3161332E" w14:textId="6872FE74" w:rsidR="001C0FDE" w:rsidRDefault="001C0FDE" w:rsidP="001C0FDE">
      <w:pPr>
        <w:pStyle w:val="Lista3"/>
      </w:pPr>
      <w:r>
        <w:t>the transformation of this character into XML markup will definitely not be automated and will have to be handled by you manually if you use this shorthand</w:t>
      </w:r>
    </w:p>
    <w:p w14:paraId="0000011F" w14:textId="126C0EE3" w:rsidR="006F3A4A" w:rsidRDefault="00395046" w:rsidP="00FF6BC5">
      <w:pPr>
        <w:pStyle w:val="Cmsor3"/>
        <w:numPr>
          <w:ilvl w:val="2"/>
          <w:numId w:val="16"/>
        </w:numPr>
      </w:pPr>
      <w:bookmarkStart w:id="278" w:name="_118t60ako401" w:colFirst="0" w:colLast="0"/>
      <w:bookmarkStart w:id="279" w:name="_Toc17811444"/>
      <w:bookmarkStart w:id="280" w:name="_Toc17811499"/>
      <w:bookmarkStart w:id="281" w:name="_Toc44587493"/>
      <w:bookmarkEnd w:id="278"/>
      <w:r>
        <w:t xml:space="preserve">Space </w:t>
      </w:r>
      <w:r w:rsidR="00FB3701">
        <w:t>f</w:t>
      </w:r>
      <w:r>
        <w:t xml:space="preserve">iller </w:t>
      </w:r>
      <w:r w:rsidR="00FB3701">
        <w:t>s</w:t>
      </w:r>
      <w:r>
        <w:t>igns</w:t>
      </w:r>
      <w:bookmarkEnd w:id="279"/>
      <w:bookmarkEnd w:id="280"/>
      <w:bookmarkEnd w:id="281"/>
    </w:p>
    <w:p w14:paraId="71FC14D1" w14:textId="4A3149AD" w:rsidR="006C2801" w:rsidRDefault="006C2801" w:rsidP="006C2801">
      <w:pPr>
        <w:pStyle w:val="Lista"/>
      </w:pPr>
      <w:r>
        <w:t>in the terms of this Guide, “</w:t>
      </w:r>
      <w:r>
        <w:rPr>
          <w:b/>
          <w:bCs/>
        </w:rPr>
        <w:t>space filler</w:t>
      </w:r>
      <w:r>
        <w:t xml:space="preserve">” is used in a sense restricted to symbols whose function is clearly and unambiguously to fill up space in a line to the </w:t>
      </w:r>
      <w:r w:rsidR="000E68BA" w:rsidRPr="000E68BA">
        <w:t xml:space="preserve">binding-hole or </w:t>
      </w:r>
      <w:r>
        <w:t>margin</w:t>
      </w:r>
    </w:p>
    <w:p w14:paraId="0151B686" w14:textId="2212AE9A" w:rsidR="006C2801" w:rsidRDefault="006C2801" w:rsidP="006C2801">
      <w:pPr>
        <w:pStyle w:val="Lista2"/>
      </w:pPr>
      <w:r>
        <w:t>symbols that do not meet this functional criterion shall be encoded as miscellaneous symbols even if they are identical in visual appearance to symbols used as space fillers elsewhere in the document or the corpus</w:t>
      </w:r>
    </w:p>
    <w:p w14:paraId="12BC4EEC" w14:textId="4352267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space fillers shall be represented</w:t>
      </w:r>
    </w:p>
    <w:p w14:paraId="5D2C731F" w14:textId="20B26023" w:rsidR="006C2801" w:rsidRDefault="006C2801" w:rsidP="006C2801">
      <w:pPr>
        <w:pStyle w:val="Lista2"/>
      </w:pPr>
      <w:r>
        <w:t>1. at the level of transliteration, by the dedicated character § (</w:t>
      </w:r>
      <w:r w:rsidRPr="0048794B">
        <w:rPr>
          <w:rStyle w:val="Code"/>
        </w:rPr>
        <w:t>U+00A7</w:t>
      </w:r>
      <w:r>
        <w:t xml:space="preserve"> Section Sign), which by our convention shall be understood as an abstract space filler without any assertion </w:t>
      </w:r>
      <w:r w:rsidRPr="002B3C04">
        <w:t xml:space="preserve">as to its </w:t>
      </w:r>
      <w:r>
        <w:t>physical appearance</w:t>
      </w:r>
    </w:p>
    <w:p w14:paraId="0D495FBB" w14:textId="77777777" w:rsidR="006C2801" w:rsidRDefault="006C2801" w:rsidP="006C2801">
      <w:pPr>
        <w:pStyle w:val="Lista2"/>
      </w:pPr>
      <w:r>
        <w:t>2. at the level of XML encoding, with a relatively simple classification of their shapes</w:t>
      </w:r>
    </w:p>
    <w:p w14:paraId="52EA38E3" w14:textId="77777777" w:rsidR="006C2801" w:rsidRDefault="006C2801" w:rsidP="006C2801">
      <w:pPr>
        <w:pStyle w:val="Lista2"/>
      </w:pPr>
      <w:r>
        <w:t>3. at the level of human-readable metadata, in additional human-readable detail</w:t>
      </w:r>
    </w:p>
    <w:p w14:paraId="6A796F95" w14:textId="54DF51D5" w:rsidR="00DD618A" w:rsidRDefault="00DD618A" w:rsidP="00877FB8">
      <w:pPr>
        <w:pStyle w:val="Lista"/>
      </w:pPr>
      <w:r>
        <w:t xml:space="preserve">we recommend the use of </w:t>
      </w:r>
      <w:r w:rsidR="006C2801">
        <w:t xml:space="preserve">the following </w:t>
      </w:r>
      <w:r>
        <w:t>shorthand markup as an intermediate step between levels 1 and 2 above</w:t>
      </w:r>
    </w:p>
    <w:p w14:paraId="23184EFE" w14:textId="1AF4B10F" w:rsidR="004D295A" w:rsidRDefault="00DD618A" w:rsidP="00DD618A">
      <w:pPr>
        <w:pStyle w:val="Lista2"/>
      </w:pPr>
      <w:r>
        <w:lastRenderedPageBreak/>
        <w:t xml:space="preserve">since the use of space fillers is most common within our corpus in Javanese documents, a § character without an XML tag encoding its shape will be understood by default as being of the Javanese form, and </w:t>
      </w:r>
      <w:r w:rsidR="004D295A">
        <w:t xml:space="preserve">will be </w:t>
      </w:r>
      <w:r w:rsidR="005A6CF2">
        <w:t>automatically tagged in</w:t>
      </w:r>
      <w:r w:rsidR="004D295A">
        <w:t xml:space="preserve"> XML</w:t>
      </w:r>
      <w:r w:rsidR="00D13FB4">
        <w:t xml:space="preserve"> as </w:t>
      </w:r>
      <w:r>
        <w:t xml:space="preserve">having that </w:t>
      </w:r>
      <w:r w:rsidR="00D13FB4">
        <w:t>form</w:t>
      </w:r>
    </w:p>
    <w:p w14:paraId="1D576D36" w14:textId="0BAEB624" w:rsidR="00DD618A" w:rsidRDefault="00DD618A" w:rsidP="00DD618A">
      <w:pPr>
        <w:pStyle w:val="Lista2"/>
      </w:pPr>
      <w:r>
        <w:t>fillers for any other shape shall ideally be encoded in XML, but if necessary, you may use the shorthand §</w:t>
      </w:r>
      <w:proofErr w:type="spellStart"/>
      <w:r>
        <w:t>abc</w:t>
      </w:r>
      <w:proofErr w:type="spellEnd"/>
    </w:p>
    <w:p w14:paraId="00000122" w14:textId="42C6F590" w:rsidR="006F3A4A" w:rsidRDefault="00DD618A" w:rsidP="00DD618A">
      <w:pPr>
        <w:pStyle w:val="Lista3"/>
      </w:pPr>
      <w:r>
        <w:t>where “</w:t>
      </w:r>
      <w:proofErr w:type="spellStart"/>
      <w:r>
        <w:t>abc</w:t>
      </w:r>
      <w:proofErr w:type="spellEnd"/>
      <w:r>
        <w:t>” (any sequence of letters, followed by a space) will be converted into a symbol token in the XML tag to be added to the § character</w:t>
      </w:r>
    </w:p>
    <w:p w14:paraId="49271D5D" w14:textId="77777777" w:rsidR="00466DF5" w:rsidRDefault="00466DF5" w:rsidP="00466DF5">
      <w:pPr>
        <w:pStyle w:val="Cmsor3"/>
        <w:numPr>
          <w:ilvl w:val="2"/>
          <w:numId w:val="16"/>
        </w:numPr>
      </w:pPr>
      <w:bookmarkStart w:id="282" w:name="_qf594d17lij7" w:colFirst="0" w:colLast="0"/>
      <w:bookmarkStart w:id="283" w:name="_3n6j1rqqfqgj" w:colFirst="0" w:colLast="0"/>
      <w:bookmarkStart w:id="284" w:name="_Toc44587494"/>
      <w:bookmarkStart w:id="285" w:name="_Toc17811446"/>
      <w:bookmarkStart w:id="286" w:name="_Toc17811501"/>
      <w:bookmarkStart w:id="287" w:name="_Ref22719364"/>
      <w:bookmarkEnd w:id="282"/>
      <w:bookmarkEnd w:id="283"/>
      <w:r>
        <w:t>Generic symbols</w:t>
      </w:r>
      <w:bookmarkEnd w:id="284"/>
    </w:p>
    <w:p w14:paraId="7C9E42D0" w14:textId="1CD6AE6A" w:rsidR="00466DF5" w:rsidRDefault="006C2801" w:rsidP="00466DF5">
      <w:pPr>
        <w:pStyle w:val="Lista"/>
      </w:pPr>
      <w:r>
        <w:t>in the terms of this Guide, a “</w:t>
      </w:r>
      <w:r>
        <w:rPr>
          <w:b/>
          <w:bCs/>
        </w:rPr>
        <w:t>generic symbol</w:t>
      </w:r>
      <w:r>
        <w:t>” is any symbol that does not meet the criteria for punctuation marks and space fillers as defined above</w:t>
      </w:r>
    </w:p>
    <w:p w14:paraId="64139329" w14:textId="77777777" w:rsidR="00562774" w:rsidRDefault="00562774" w:rsidP="00562774">
      <w:pPr>
        <w:pStyle w:val="Lista"/>
      </w:pPr>
      <w:r>
        <w:t>note that auspicious (</w:t>
      </w:r>
      <w:proofErr w:type="spellStart"/>
      <w:r w:rsidRPr="00061C63">
        <w:rPr>
          <w:rStyle w:val="Foreign"/>
        </w:rPr>
        <w:t>maṅgala</w:t>
      </w:r>
      <w:proofErr w:type="spellEnd"/>
      <w:r>
        <w:t xml:space="preserve">) symbols should never be transliterated as the words </w:t>
      </w:r>
      <w:r w:rsidRPr="00061C63">
        <w:rPr>
          <w:rStyle w:val="Foreign"/>
        </w:rPr>
        <w:t>siddham</w:t>
      </w:r>
      <w:r>
        <w:t xml:space="preserve"> or </w:t>
      </w:r>
      <w:r w:rsidRPr="00061C63">
        <w:rPr>
          <w:rStyle w:val="Foreign"/>
        </w:rPr>
        <w:t>om̐</w:t>
      </w:r>
    </w:p>
    <w:p w14:paraId="6D0E3740" w14:textId="05B95AC9" w:rsidR="006C2801" w:rsidRDefault="006C2801" w:rsidP="006C2801">
      <w:pPr>
        <w:pStyle w:val="Lista"/>
      </w:pPr>
      <w:r>
        <w:t>as outlined in the introduction to this section (§</w:t>
      </w:r>
      <w:r>
        <w:fldChar w:fldCharType="begin"/>
      </w:r>
      <w:r>
        <w:instrText xml:space="preserve"> REF _Ref40886489 \r \h </w:instrText>
      </w:r>
      <w:r>
        <w:fldChar w:fldCharType="separate"/>
      </w:r>
      <w:r w:rsidR="0046192A">
        <w:t>4.2</w:t>
      </w:r>
      <w:r>
        <w:fldChar w:fldCharType="end"/>
      </w:r>
      <w:r>
        <w:t>), generic symbols shall not be represented at the level of transliteration and should ideally always be handled in XML markup (supplemented by human-readable description)</w:t>
      </w:r>
    </w:p>
    <w:p w14:paraId="5E761115" w14:textId="1B8FB046" w:rsidR="00466DF5" w:rsidRDefault="00562774" w:rsidP="00562774">
      <w:pPr>
        <w:pStyle w:val="Lista2"/>
      </w:pPr>
      <w:r>
        <w:t xml:space="preserve">the essential feature of the relevant XML markup is the use of </w:t>
      </w:r>
      <w:r w:rsidR="00466DF5">
        <w:t>symbol tokens</w:t>
      </w:r>
      <w:r>
        <w:t xml:space="preserve"> (EGD §</w:t>
      </w:r>
      <w:r w:rsidR="00834A19">
        <w:t>4.2.3</w:t>
      </w:r>
      <w:r>
        <w:t>)</w:t>
      </w:r>
    </w:p>
    <w:p w14:paraId="4B184EFA" w14:textId="4C922121" w:rsidR="00562774" w:rsidRDefault="00562774" w:rsidP="00466DF5">
      <w:pPr>
        <w:pStyle w:val="Lista"/>
      </w:pPr>
      <w:r>
        <w:t>to simplify your work, especially when you are creating an e-text that will not (yet) be marked up in XML, you may choose either of the following shorthand methods for representing miscellaneous symbols</w:t>
      </w:r>
    </w:p>
    <w:p w14:paraId="512E5B15" w14:textId="3370781B" w:rsidR="00562774" w:rsidRDefault="00562774" w:rsidP="00562774">
      <w:pPr>
        <w:pStyle w:val="Lista2"/>
      </w:pPr>
      <w:r>
        <w:t>as tokens, using $</w:t>
      </w:r>
      <w:proofErr w:type="spellStart"/>
      <w:r>
        <w:t>abc</w:t>
      </w:r>
      <w:proofErr w:type="spellEnd"/>
    </w:p>
    <w:p w14:paraId="7A6906AC" w14:textId="096A168F" w:rsidR="00562774" w:rsidRDefault="00562774" w:rsidP="00562774">
      <w:pPr>
        <w:pStyle w:val="Lista3"/>
      </w:pPr>
      <w:r>
        <w:t>where “</w:t>
      </w:r>
      <w:proofErr w:type="spellStart"/>
      <w:r>
        <w:t>abc</w:t>
      </w:r>
      <w:proofErr w:type="spellEnd"/>
      <w:r>
        <w:t xml:space="preserve">” (any sequence of letters, followed by a space) will be converted into a symbol token in the XML tag </w:t>
      </w:r>
      <w:del w:id="288" w:author="Dániel Balogh" w:date="2021-01-29T15:59:00Z">
        <w:r w:rsidDel="00EE1A12">
          <w:delText>to be added to the § character</w:delText>
        </w:r>
      </w:del>
      <w:ins w:id="289" w:author="Dániel Balogh" w:date="2021-01-29T15:59:00Z">
        <w:r w:rsidR="00EE1A12">
          <w:t>representing the symbol</w:t>
        </w:r>
      </w:ins>
    </w:p>
    <w:p w14:paraId="7035186B" w14:textId="5D9B46FA" w:rsidR="00466DF5" w:rsidRDefault="00562774" w:rsidP="00562774">
      <w:pPr>
        <w:pStyle w:val="Lista2"/>
      </w:pPr>
      <w:r>
        <w:t xml:space="preserve">as dingbats, using any </w:t>
      </w:r>
      <w:r w:rsidR="00466DF5" w:rsidRPr="00562774">
        <w:t>Unicode character</w:t>
      </w:r>
      <w:r w:rsidR="00466DF5" w:rsidRPr="0041798B">
        <w:t xml:space="preserve"> app</w:t>
      </w:r>
      <w:r w:rsidR="00466DF5">
        <w:t>roximating the original glyph (e.g</w:t>
      </w:r>
      <w:r w:rsidR="00466DF5" w:rsidRPr="00F22A4A">
        <w:t xml:space="preserve">. </w:t>
      </w:r>
      <w:r w:rsidR="00466DF5" w:rsidRPr="00F22A4A">
        <w:rPr>
          <w:rFonts w:ascii="Segoe UI Symbol" w:hAnsi="Segoe UI Symbol"/>
        </w:rPr>
        <w:t>◊</w:t>
      </w:r>
      <w:r w:rsidR="00466DF5" w:rsidRPr="00F22A4A">
        <w:rPr>
          <w:rFonts w:ascii="Segoe UI Symbol" w:eastAsia="SimSun" w:hAnsi="Segoe UI Symbol" w:cs="SimSun"/>
        </w:rPr>
        <w:t>卐</w:t>
      </w:r>
      <w:r w:rsidR="00466DF5" w:rsidRPr="00F22A4A">
        <w:rPr>
          <w:rFonts w:ascii="Segoe UI Symbol" w:hAnsi="Segoe UI Symbol" w:cs="Segoe UI Symbol"/>
        </w:rPr>
        <w:t>✤</w:t>
      </w:r>
      <w:r w:rsidR="00466DF5">
        <w:t>)</w:t>
      </w:r>
    </w:p>
    <w:p w14:paraId="0000012A" w14:textId="77777777" w:rsidR="006F3A4A" w:rsidRDefault="00395046" w:rsidP="00AF2BAB">
      <w:pPr>
        <w:pStyle w:val="Cmsor2"/>
        <w:numPr>
          <w:ilvl w:val="1"/>
          <w:numId w:val="16"/>
        </w:numPr>
      </w:pPr>
      <w:bookmarkStart w:id="290" w:name="_Toc44587495"/>
      <w:r>
        <w:t>Space</w:t>
      </w:r>
      <w:bookmarkEnd w:id="285"/>
      <w:bookmarkEnd w:id="286"/>
      <w:bookmarkEnd w:id="287"/>
      <w:bookmarkEnd w:id="290"/>
    </w:p>
    <w:p w14:paraId="52F0A196" w14:textId="73A0B66F" w:rsidR="00B2222F" w:rsidRDefault="00B2222F" w:rsidP="00877FB8">
      <w:pPr>
        <w:pStyle w:val="Lista"/>
      </w:pPr>
      <w:r>
        <w:t>spaces in your text must be encoded in XML as per EGD §</w:t>
      </w:r>
      <w:r w:rsidR="00834A19">
        <w:t>4.3</w:t>
      </w:r>
    </w:p>
    <w:p w14:paraId="0000012B" w14:textId="088BFE82" w:rsidR="006F3A4A" w:rsidRDefault="00B2222F" w:rsidP="00DD618A">
      <w:pPr>
        <w:pStyle w:val="Lista"/>
      </w:pPr>
      <w:r>
        <w:t xml:space="preserve">to simplify your work, especially when you are creating an e-text that will not (yet) be marked up in XML, you may use the shorthand markup _ (underscore) </w:t>
      </w:r>
      <w:r w:rsidR="00395046">
        <w:t>where an inscription employs a</w:t>
      </w:r>
      <w:r w:rsidR="00562B13">
        <w:t>n interword</w:t>
      </w:r>
      <w:r w:rsidR="00395046">
        <w:t xml:space="preserve"> space </w:t>
      </w:r>
      <w:r w:rsidR="00562B13">
        <w:t>(large enough to be called a space but smaller than the width of two average characters)</w:t>
      </w:r>
    </w:p>
    <w:p w14:paraId="0000012C" w14:textId="3F7C4F1B" w:rsidR="006F3A4A" w:rsidRDefault="00B2222F" w:rsidP="00877FB8">
      <w:pPr>
        <w:pStyle w:val="Lista2"/>
      </w:pPr>
      <w:r>
        <w:t>it is recommended that you also use</w:t>
      </w:r>
      <w:r w:rsidR="00395046">
        <w:t xml:space="preserve"> a regular space before and after the underscore, but this is not required</w:t>
      </w:r>
    </w:p>
    <w:p w14:paraId="0000012D" w14:textId="55644F81" w:rsidR="006F3A4A" w:rsidRDefault="00395046" w:rsidP="00877FB8">
      <w:pPr>
        <w:pStyle w:val="Lista"/>
      </w:pPr>
      <w:r>
        <w:t xml:space="preserve">any other spaces — such as space left blank for filling later, or because of a defect or feature of the material — </w:t>
      </w:r>
      <w:r w:rsidR="00B2222F">
        <w:t xml:space="preserve">can only be </w:t>
      </w:r>
      <w:r>
        <w:t xml:space="preserve">handled in </w:t>
      </w:r>
      <w:r w:rsidR="00B2222F">
        <w:t>XML</w:t>
      </w:r>
    </w:p>
    <w:p w14:paraId="00000151" w14:textId="6CE8C195" w:rsidR="006F3A4A" w:rsidRPr="002E3853" w:rsidRDefault="00395046" w:rsidP="00061C63">
      <w:pPr>
        <w:pStyle w:val="Cmsor1"/>
      </w:pPr>
      <w:bookmarkStart w:id="291" w:name="_3znysh7" w:colFirst="0" w:colLast="0"/>
      <w:bookmarkStart w:id="292" w:name="_3vicsiwxvh94" w:colFirst="0" w:colLast="0"/>
      <w:bookmarkStart w:id="293" w:name="_hv2uvfxl0lay" w:colFirst="0" w:colLast="0"/>
      <w:bookmarkStart w:id="294" w:name="_ql9phuu609jo" w:colFirst="0" w:colLast="0"/>
      <w:bookmarkStart w:id="295" w:name="_Toc17811447"/>
      <w:bookmarkStart w:id="296" w:name="_Toc17811502"/>
      <w:bookmarkStart w:id="297" w:name="_Toc44587496"/>
      <w:bookmarkEnd w:id="291"/>
      <w:bookmarkEnd w:id="292"/>
      <w:bookmarkEnd w:id="293"/>
      <w:bookmarkEnd w:id="294"/>
      <w:r w:rsidRPr="002E3853">
        <w:lastRenderedPageBreak/>
        <w:t>References</w:t>
      </w:r>
      <w:bookmarkEnd w:id="295"/>
      <w:bookmarkEnd w:id="296"/>
      <w:bookmarkEnd w:id="297"/>
    </w:p>
    <w:p w14:paraId="00000152" w14:textId="77777777" w:rsidR="006F3A4A" w:rsidRDefault="00395046" w:rsidP="00061C63">
      <w:pPr>
        <w:pStyle w:val="Irodalomjegyzk"/>
      </w:pPr>
      <w:r>
        <w:t xml:space="preserve">Brookes, Stewart, Peter A. Stokes, Matilda Watson, and </w:t>
      </w:r>
      <w:proofErr w:type="spellStart"/>
      <w:r>
        <w:t>Débora</w:t>
      </w:r>
      <w:proofErr w:type="spellEnd"/>
      <w:r>
        <w:t xml:space="preserve"> Marques de Matos. 2015. ‘The </w:t>
      </w:r>
      <w:proofErr w:type="spellStart"/>
      <w:r>
        <w:t>DigiPal</w:t>
      </w:r>
      <w:proofErr w:type="spellEnd"/>
      <w:r>
        <w:t xml:space="preserve"> Project for European Scripts and Decorations’. In </w:t>
      </w:r>
      <w:r>
        <w:rPr>
          <w:i/>
        </w:rPr>
        <w:t>Writing Europe, 500-1450</w:t>
      </w:r>
      <w:r>
        <w:t xml:space="preserve">, edited by Aidan Conti, Orietta Da </w:t>
      </w:r>
      <w:proofErr w:type="spellStart"/>
      <w:r>
        <w:t>Rold</w:t>
      </w:r>
      <w:proofErr w:type="spellEnd"/>
      <w:r>
        <w:t>, and Philip Shaw, NED-New edition, 25–58. Texts and Contexts. Boydell and Brewer.</w:t>
      </w:r>
    </w:p>
    <w:p w14:paraId="00000153" w14:textId="7E8507BF" w:rsidR="006F3A4A" w:rsidRDefault="00395046" w:rsidP="00061C63">
      <w:pPr>
        <w:pStyle w:val="Irodalomjegyzk"/>
      </w:pPr>
      <w:proofErr w:type="spellStart"/>
      <w:r>
        <w:t>Coulmas</w:t>
      </w:r>
      <w:proofErr w:type="spellEnd"/>
      <w:r>
        <w:t xml:space="preserve">, Florian. 2006. </w:t>
      </w:r>
      <w:r>
        <w:rPr>
          <w:i/>
        </w:rPr>
        <w:t xml:space="preserve">The Blackwell </w:t>
      </w:r>
      <w:proofErr w:type="spellStart"/>
      <w:r>
        <w:rPr>
          <w:i/>
        </w:rPr>
        <w:t>Encyclopedia</w:t>
      </w:r>
      <w:proofErr w:type="spellEnd"/>
      <w:r>
        <w:rPr>
          <w:i/>
        </w:rPr>
        <w:t xml:space="preserve"> of Writing Systems</w:t>
      </w:r>
      <w:r>
        <w:t>. 4th ed. Oxford: Blackwell.</w:t>
      </w:r>
    </w:p>
    <w:p w14:paraId="5087311B" w14:textId="3F108472" w:rsidR="00692741" w:rsidRDefault="00692741" w:rsidP="00061C63">
      <w:pPr>
        <w:pStyle w:val="Irodalomjegyzk"/>
      </w:pPr>
      <w:proofErr w:type="spellStart"/>
      <w:r w:rsidRPr="00692741">
        <w:t>Damais</w:t>
      </w:r>
      <w:proofErr w:type="spellEnd"/>
      <w:r w:rsidRPr="00692741">
        <w:t xml:space="preserve">, Louis-Charles. 1955. ‘II. Etudes </w:t>
      </w:r>
      <w:proofErr w:type="spellStart"/>
      <w:r w:rsidRPr="00692741">
        <w:t>d’épigraphie</w:t>
      </w:r>
      <w:proofErr w:type="spellEnd"/>
      <w:r w:rsidRPr="00692741">
        <w:t xml:space="preserve"> </w:t>
      </w:r>
      <w:proofErr w:type="spellStart"/>
      <w:r w:rsidRPr="00692741">
        <w:t>indonésienne</w:t>
      </w:r>
      <w:proofErr w:type="spellEnd"/>
      <w:r w:rsidRPr="00692741">
        <w:t xml:space="preserve">, IV : Discussion de la date des inscriptions’. </w:t>
      </w:r>
      <w:r w:rsidRPr="00692741">
        <w:rPr>
          <w:i/>
          <w:iCs/>
        </w:rPr>
        <w:t xml:space="preserve">Bulletin de </w:t>
      </w:r>
      <w:proofErr w:type="spellStart"/>
      <w:r w:rsidRPr="00692741">
        <w:rPr>
          <w:i/>
          <w:iCs/>
        </w:rPr>
        <w:t>l’École</w:t>
      </w:r>
      <w:proofErr w:type="spellEnd"/>
      <w:r w:rsidRPr="00692741">
        <w:rPr>
          <w:i/>
          <w:iCs/>
        </w:rPr>
        <w:t xml:space="preserve"> </w:t>
      </w:r>
      <w:proofErr w:type="spellStart"/>
      <w:r w:rsidRPr="00692741">
        <w:rPr>
          <w:i/>
          <w:iCs/>
        </w:rPr>
        <w:t>française</w:t>
      </w:r>
      <w:proofErr w:type="spellEnd"/>
      <w:r w:rsidRPr="00692741">
        <w:rPr>
          <w:i/>
          <w:iCs/>
        </w:rPr>
        <w:t xml:space="preserve"> </w:t>
      </w:r>
      <w:proofErr w:type="spellStart"/>
      <w:r w:rsidRPr="00692741">
        <w:rPr>
          <w:i/>
          <w:iCs/>
        </w:rPr>
        <w:t>d’Extrême</w:t>
      </w:r>
      <w:proofErr w:type="spellEnd"/>
      <w:r w:rsidRPr="00692741">
        <w:rPr>
          <w:i/>
          <w:iCs/>
        </w:rPr>
        <w:t>-Orient</w:t>
      </w:r>
      <w:r w:rsidRPr="00692741">
        <w:t xml:space="preserve"> 47 (1): 7–290. https://doi.org/10.3406/befeo.1955.5406.</w:t>
      </w:r>
    </w:p>
    <w:p w14:paraId="00000154" w14:textId="396AF6DD" w:rsidR="006F3A4A" w:rsidRDefault="00395046" w:rsidP="00061C63">
      <w:pPr>
        <w:pStyle w:val="Irodalomjegyzk"/>
      </w:pPr>
      <w:r>
        <w:t>ISO15919:2001 = International Standard ISO 15919. Information and Documentation — Transliteration of Devanagari and Related Indic Scripts into Latin Characters. Geneva: International Organization for Standardization.</w:t>
      </w:r>
      <w:hyperlink r:id="rId32">
        <w:r>
          <w:t xml:space="preserve"> </w:t>
        </w:r>
      </w:hyperlink>
      <w:hyperlink r:id="rId33">
        <w:r>
          <w:rPr>
            <w:color w:val="1155CC"/>
            <w:u w:val="single"/>
          </w:rPr>
          <w:t>https://www.iso.org/standard/28333.html</w:t>
        </w:r>
      </w:hyperlink>
      <w:r>
        <w:t>.</w:t>
      </w:r>
    </w:p>
    <w:p w14:paraId="00000155" w14:textId="62EBE9C8" w:rsidR="006F3A4A" w:rsidRDefault="00395046" w:rsidP="00061C63">
      <w:pPr>
        <w:pStyle w:val="Irodalomjegyzk"/>
      </w:pPr>
      <w:r>
        <w:t xml:space="preserve">ISO/IEC 10646:2017(E) = </w:t>
      </w:r>
      <w:r>
        <w:rPr>
          <w:i/>
        </w:rPr>
        <w:t>International Standard ISO/IEC 10646.  Information Technology — Universal Coded Character Set (UCS)</w:t>
      </w:r>
      <w:r>
        <w:t>. 5th ed. Geneva: International Organization for Standardization.</w:t>
      </w:r>
      <w:hyperlink r:id="rId34">
        <w:r>
          <w:t xml:space="preserve"> </w:t>
        </w:r>
      </w:hyperlink>
      <w:hyperlink r:id="rId35">
        <w:r>
          <w:rPr>
            <w:color w:val="1155CC"/>
            <w:u w:val="single"/>
          </w:rPr>
          <w:t>https://standards.iso.org/ittf/PubliclyAvailableStandards/c069119_ISO_IEC_10646_2017.zip</w:t>
        </w:r>
      </w:hyperlink>
      <w:r>
        <w:t>.</w:t>
      </w:r>
    </w:p>
    <w:p w14:paraId="00000156" w14:textId="10C19105" w:rsidR="006F3A4A" w:rsidRDefault="00395046" w:rsidP="00061C63">
      <w:pPr>
        <w:pStyle w:val="Irodalomjegyzk"/>
      </w:pPr>
      <w:proofErr w:type="spellStart"/>
      <w:r>
        <w:t>Ollett</w:t>
      </w:r>
      <w:proofErr w:type="spellEnd"/>
      <w:r>
        <w:t xml:space="preserve">, Andrew &amp; Sarah Pierce Taylor. </w:t>
      </w:r>
      <w:r w:rsidR="003F52E0">
        <w:t>forthcoming</w:t>
      </w:r>
      <w:r>
        <w:t xml:space="preserve">. </w:t>
      </w:r>
      <w:r>
        <w:rPr>
          <w:i/>
        </w:rPr>
        <w:t>Representing Kannada Text</w:t>
      </w:r>
      <w:r>
        <w:t xml:space="preserve">. </w:t>
      </w:r>
      <w:r w:rsidR="00F13625">
        <w:t>[consulted in a d</w:t>
      </w:r>
      <w:r>
        <w:t xml:space="preserve">raft </w:t>
      </w:r>
      <w:r w:rsidR="00F13625">
        <w:t>stage]</w:t>
      </w:r>
    </w:p>
    <w:p w14:paraId="00000157" w14:textId="77777777" w:rsidR="006F3A4A" w:rsidRDefault="00395046" w:rsidP="00061C63">
      <w:pPr>
        <w:pStyle w:val="Irodalomjegyzk"/>
      </w:pPr>
      <w:proofErr w:type="spellStart"/>
      <w:r>
        <w:t>Wellisch</w:t>
      </w:r>
      <w:proofErr w:type="spellEnd"/>
      <w:r>
        <w:t>, Hans H. 1978. The Conversion of Scripts—Its Nature, History, and Utilization. New York: Wiley.</w:t>
      </w:r>
    </w:p>
    <w:sectPr w:rsidR="006F3A4A" w:rsidSect="00965FFF">
      <w:footerReference w:type="even" r:id="rId36"/>
      <w:footerReference w:type="default" r:id="rId37"/>
      <w:pgSz w:w="11906" w:h="16838" w:code="9"/>
      <w:pgMar w:top="1134" w:right="1134" w:bottom="1134" w:left="1134"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22F3F" w14:textId="77777777" w:rsidR="008804E4" w:rsidRDefault="008804E4">
      <w:r>
        <w:separator/>
      </w:r>
    </w:p>
  </w:endnote>
  <w:endnote w:type="continuationSeparator" w:id="0">
    <w:p w14:paraId="7244A4C5" w14:textId="77777777" w:rsidR="008804E4" w:rsidRDefault="00880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Gentium">
    <w:panose1 w:val="02000503060000020004"/>
    <w:charset w:val="00"/>
    <w:family w:val="auto"/>
    <w:pitch w:val="variable"/>
    <w:sig w:usb0="E00000FF" w:usb1="00000003" w:usb2="00000000" w:usb3="00000000" w:csb0="0000001B" w:csb1="00000000"/>
    <w:embedRegular r:id="rId1" w:subsetted="1" w:fontKey="{6B211E8C-87D4-4F02-A567-759355FD857A}"/>
  </w:font>
  <w:font w:name="MS Mincho">
    <w:altName w:val="ＭＳ 明朝"/>
    <w:panose1 w:val="02020609040205080304"/>
    <w:charset w:val="80"/>
    <w:family w:val="modern"/>
    <w:pitch w:val="fixed"/>
    <w:sig w:usb0="E00002FF" w:usb1="6AC7FDFB" w:usb2="08000012" w:usb3="00000000" w:csb0="0002009F" w:csb1="00000000"/>
  </w:font>
  <w:font w:name="Gentium Plus">
    <w:panose1 w:val="02000503060000020004"/>
    <w:charset w:val="EE"/>
    <w:family w:val="auto"/>
    <w:pitch w:val="variable"/>
    <w:sig w:usb0="E00002FF" w:usb1="5200E1FB" w:usb2="02000029" w:usb3="00000000" w:csb0="0000019F" w:csb1="00000000"/>
    <w:embedRegular r:id="rId2" w:fontKey="{0B1DC2C0-1343-4DDB-A8A7-10E48DFDF60B}"/>
    <w:embedBold r:id="rId3" w:fontKey="{DA85650C-907F-483B-84EC-EEEB54DF4353}"/>
    <w:embedItalic r:id="rId4" w:fontKey="{FB8C7685-7805-49B0-B954-209CC1D6FA95}"/>
    <w:embedBoldItalic r:id="rId5" w:fontKey="{2B8EABF2-66FE-4ABC-B8BD-7AAD530C0D6B}"/>
  </w:font>
  <w:font w:name="Arial Unicode MS">
    <w:panose1 w:val="020B0604020202020204"/>
    <w:charset w:val="80"/>
    <w:family w:val="swiss"/>
    <w:pitch w:val="variable"/>
    <w:sig w:usb0="F7FFAFFF" w:usb1="E9DFFFFF" w:usb2="0000003F" w:usb3="00000000" w:csb0="003F01FF" w:csb1="00000000"/>
    <w:embedRegular r:id="rId6" w:subsetted="1" w:fontKey="{6A85571C-1D19-462E-AB07-ABD29B917C79}"/>
  </w:font>
  <w:font w:name="Calibri">
    <w:panose1 w:val="020F0502020204030204"/>
    <w:charset w:val="EE"/>
    <w:family w:val="swiss"/>
    <w:pitch w:val="variable"/>
    <w:sig w:usb0="E4002EFF" w:usb1="C000247B" w:usb2="00000009" w:usb3="00000000" w:csb0="000001FF" w:csb1="00000000"/>
    <w:embedRegular r:id="rId7" w:fontKey="{4AC603AB-0453-486F-91F9-5068758EAB3F}"/>
    <w:embedBold r:id="rId8" w:fontKey="{4FE11D33-11E5-45E8-A72E-2BC9C10CB017}"/>
    <w:embedItalic r:id="rId9" w:fontKey="{D2751BA0-1880-4CF1-9446-CF1AB44734F5}"/>
  </w:font>
  <w:font w:name="Tahoma">
    <w:panose1 w:val="020B0604030504040204"/>
    <w:charset w:val="EE"/>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embedRegular r:id="rId10" w:subsetted="1" w:fontKey="{D333DF8B-9275-461E-940F-D02579229DE1}"/>
  </w:font>
  <w:font w:name="Nirmala UI">
    <w:panose1 w:val="020B0502040204020203"/>
    <w:charset w:val="00"/>
    <w:family w:val="swiss"/>
    <w:pitch w:val="variable"/>
    <w:sig w:usb0="80FF8023" w:usb1="0200004A" w:usb2="00000200" w:usb3="00000000" w:csb0="00000001" w:csb1="00000000"/>
    <w:embedRegular r:id="rId11" w:subsetted="1" w:fontKey="{60C71D41-5CBD-4CDA-8785-9B16C9A60FFD}"/>
  </w:font>
  <w:font w:name="Noto Sans Balinese">
    <w:panose1 w:val="020B0502040504020204"/>
    <w:charset w:val="00"/>
    <w:family w:val="swiss"/>
    <w:pitch w:val="variable"/>
    <w:sig w:usb0="00000003" w:usb1="00000000" w:usb2="00000000" w:usb3="00000000" w:csb0="00000001" w:csb1="00000000"/>
    <w:embedRegular r:id="rId12" w:subsetted="1" w:fontKey="{80CB7F61-03DB-468B-87A4-D241F460CF5B}"/>
  </w:font>
  <w:font w:name="Leelawadee UI">
    <w:panose1 w:val="020B0502040204020203"/>
    <w:charset w:val="00"/>
    <w:family w:val="swiss"/>
    <w:pitch w:val="variable"/>
    <w:sig w:usb0="A3000003" w:usb1="00000000" w:usb2="00010000" w:usb3="00000000" w:csb0="00010101" w:csb1="00000000"/>
    <w:embedRegular r:id="rId13" w:subsetted="1" w:fontKey="{C3A5D632-8817-4EF7-B288-BBF30A65BAC9}"/>
  </w:font>
  <w:font w:name="Segoe UI Historic">
    <w:panose1 w:val="020B0502040204020203"/>
    <w:charset w:val="00"/>
    <w:family w:val="swiss"/>
    <w:pitch w:val="variable"/>
    <w:sig w:usb0="800001EF" w:usb1="02000002" w:usb2="0060C080" w:usb3="00000000" w:csb0="00000001" w:csb1="00000000"/>
    <w:embedRegular r:id="rId14" w:fontKey="{1B700B24-9FFF-4B85-8EA6-E067ADE4FFCE}"/>
  </w:font>
  <w:font w:name="DaunPenh">
    <w:altName w:val="Calibri"/>
    <w:charset w:val="00"/>
    <w:family w:val="auto"/>
    <w:pitch w:val="variable"/>
    <w:sig w:usb0="80000003" w:usb1="00000000" w:usb2="00010000" w:usb3="00000000" w:csb0="00000001" w:csb1="00000000"/>
    <w:embedRegular r:id="rId15" w:subsetted="1" w:fontKey="{89C528B0-9BD1-495D-B402-7AE7D17CBB69}"/>
  </w:font>
  <w:font w:name="Noto Sans Grantha">
    <w:panose1 w:val="020B0502040504020204"/>
    <w:charset w:val="00"/>
    <w:family w:val="swiss"/>
    <w:notTrueType/>
    <w:pitch w:val="variable"/>
    <w:sig w:usb0="80108003" w:usb1="02002004" w:usb2="00000000" w:usb3="00000000" w:csb0="00000001" w:csb1="00000000"/>
  </w:font>
  <w:font w:name="Cardo">
    <w:panose1 w:val="02020600000000000000"/>
    <w:charset w:val="EE"/>
    <w:family w:val="roman"/>
    <w:pitch w:val="variable"/>
    <w:sig w:usb0="E40008FF" w:usb1="5201E0FB" w:usb2="04608000" w:usb3="00000000" w:csb0="000000BB" w:csb1="00000000"/>
  </w:font>
  <w:font w:name="Myanmar Text">
    <w:panose1 w:val="020B0502040204020203"/>
    <w:charset w:val="00"/>
    <w:family w:val="swiss"/>
    <w:pitch w:val="variable"/>
    <w:sig w:usb0="80000003" w:usb1="00000000" w:usb2="00000400" w:usb3="00000000" w:csb0="00000001" w:csb1="00000000"/>
    <w:embedRegular r:id="rId16" w:subsetted="1" w:fontKey="{3F145BBA-1224-40EF-BA84-07161F7C848C}"/>
  </w:font>
  <w:font w:name="Cambria">
    <w:panose1 w:val="02040503050406030204"/>
    <w:charset w:val="EE"/>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embedRegular r:id="rId17" w:subsetted="1" w:fontKey="{E21F98CD-DEDB-4794-A36F-1A133A388023}"/>
  </w:font>
  <w:font w:name="Segoe UI Symbol">
    <w:panose1 w:val="020B0502040204020203"/>
    <w:charset w:val="00"/>
    <w:family w:val="swiss"/>
    <w:pitch w:val="variable"/>
    <w:sig w:usb0="800001E3" w:usb1="1200FFEF" w:usb2="00040000" w:usb3="00000000" w:csb0="00000001" w:csb1="00000000"/>
    <w:embedRegular r:id="rId18" w:subsetted="1" w:fontKey="{AC7C196B-5724-4748-B787-FA21359BA3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EDCAF" w14:textId="63809FB9" w:rsidR="00EE1A12" w:rsidRDefault="00EE1A12">
    <w:pPr>
      <w:pStyle w:val="llb"/>
    </w:pPr>
    <w:r>
      <w:fldChar w:fldCharType="begin"/>
    </w:r>
    <w:r>
      <w:instrText>PAGE</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58" w14:textId="0A099E49" w:rsidR="00EE1A12" w:rsidRDefault="00EE1A1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A0CF5" w14:textId="77777777" w:rsidR="008804E4" w:rsidRDefault="008804E4" w:rsidP="00220199">
      <w:pPr>
        <w:spacing w:line="240" w:lineRule="exact"/>
      </w:pPr>
      <w:r>
        <w:separator/>
      </w:r>
    </w:p>
  </w:footnote>
  <w:footnote w:type="continuationSeparator" w:id="0">
    <w:p w14:paraId="207BB429" w14:textId="77777777" w:rsidR="008804E4" w:rsidRDefault="008804E4">
      <w:r>
        <w:continuationSeparator/>
      </w:r>
    </w:p>
  </w:footnote>
  <w:footnote w:id="1">
    <w:p w14:paraId="1709DBC4" w14:textId="6180056B" w:rsidR="00EE1A12" w:rsidRPr="00445F4C" w:rsidRDefault="00EE1A12">
      <w:pPr>
        <w:pStyle w:val="Lbjegyzetszveg"/>
        <w:rPr>
          <w:lang w:val="hu-HU"/>
        </w:rPr>
      </w:pPr>
      <w:r>
        <w:tab/>
      </w:r>
      <w:r>
        <w:rPr>
          <w:rStyle w:val="Lbjegyzet-hivatkozs"/>
        </w:rPr>
        <w:footnoteRef/>
      </w:r>
      <w:r>
        <w:tab/>
        <w:t>Version 2 bears the internal version number 1.1, but since the automatic versioning in the HAL-SHS repository assigned it number 2, we have chosen to adopt that numbering to eliminate future inconsistencies. In the future, release versions deposited on HAL-SHS will have integer numbers, but project-internal versions (stored on GitHub) may have fractional ones.</w:t>
      </w:r>
    </w:p>
  </w:footnote>
  <w:footnote w:id="2">
    <w:p w14:paraId="00000159" w14:textId="515B022B" w:rsidR="00EE1A12" w:rsidRDefault="00EE1A12" w:rsidP="00AF2BAB">
      <w:pPr>
        <w:pStyle w:val="Lbjegyzetszveg"/>
      </w:pPr>
      <w:r>
        <w:tab/>
      </w:r>
      <w:r w:rsidRPr="00061C63">
        <w:rPr>
          <w:rStyle w:val="Lbjegyzet-hivatkozs"/>
        </w:rPr>
        <w:footnoteRef/>
      </w:r>
      <w:r>
        <w:tab/>
        <w:t>We follow the TEI Guidelines in using the terms ‘markup’ and ‘encoding’ as interchangeable synonyms.</w:t>
      </w:r>
    </w:p>
  </w:footnote>
  <w:footnote w:id="3">
    <w:p w14:paraId="5829BFB4" w14:textId="4BF3718C" w:rsidR="00EE1A12" w:rsidRPr="0091543F" w:rsidRDefault="00EE1A12">
      <w:pPr>
        <w:pStyle w:val="Lbjegyzetszveg"/>
        <w:rPr>
          <w:lang w:val="hu-HU"/>
        </w:rPr>
      </w:pPr>
      <w:r>
        <w:tab/>
      </w:r>
      <w:r>
        <w:rPr>
          <w:rStyle w:val="Lbjegyzet-hivatkozs"/>
        </w:rPr>
        <w:footnoteRef/>
      </w:r>
      <w:r>
        <w:tab/>
        <w:t xml:space="preserve">References to the EGD in this document pertain to EGD version 1, released simultaneously with TG version 3. The EGD release will be published on HAL-SHS, and the working internal document (with ongoing revisions) will be available in the </w:t>
      </w:r>
    </w:p>
  </w:footnote>
  <w:footnote w:id="4">
    <w:p w14:paraId="71E47CF5" w14:textId="0351552F" w:rsidR="00EE1A12" w:rsidRDefault="00EE1A12">
      <w:pPr>
        <w:pStyle w:val="Lbjegyzetszveg"/>
      </w:pPr>
      <w:r>
        <w:tab/>
      </w:r>
      <w:r>
        <w:rPr>
          <w:rStyle w:val="Lbjegyzet-hivatkozs"/>
        </w:rPr>
        <w:footnoteRef/>
      </w:r>
      <w:r>
        <w:tab/>
        <w:t>The term ‘grapheme’ is sometimes defined differently, so that polygraphs are considered to be a single grapheme; this definition does not concern us here.</w:t>
      </w:r>
    </w:p>
  </w:footnote>
  <w:footnote w:id="5">
    <w:p w14:paraId="722B8A59" w14:textId="580F59F2" w:rsidR="00EE1A12" w:rsidRDefault="00EE1A12">
      <w:pPr>
        <w:pStyle w:val="Lbjegyzetszveg"/>
      </w:pPr>
      <w:r>
        <w:tab/>
      </w:r>
      <w:r>
        <w:rPr>
          <w:rStyle w:val="Lbjegyzet-hivatkozs"/>
        </w:rPr>
        <w:footnoteRef/>
      </w:r>
      <w:r>
        <w:tab/>
      </w:r>
      <w:r w:rsidRPr="009426E3">
        <w:t>Loose transliteration is a generic term that allows for the possibility that certain non-phonological features are retained in Romanisation while others are transcribed phonologically. In many practical applications, our “loose transliteration” can be justifiably called (and has been called) simply “transcription.”</w:t>
      </w:r>
    </w:p>
  </w:footnote>
  <w:footnote w:id="6">
    <w:p w14:paraId="423B8505" w14:textId="4A424540" w:rsidR="00EE1A12" w:rsidRDefault="00EE1A12">
      <w:pPr>
        <w:pStyle w:val="Lbjegyzetszveg"/>
      </w:pPr>
      <w:r>
        <w:tab/>
      </w:r>
      <w:r>
        <w:rPr>
          <w:rStyle w:val="Lbjegyzet-hivatkozs"/>
        </w:rPr>
        <w:footnoteRef/>
      </w:r>
      <w:r>
        <w:tab/>
      </w:r>
      <w:hyperlink r:id="rId1" w:history="1">
        <w:r w:rsidRPr="00B54A0B">
          <w:rPr>
            <w:rStyle w:val="Hiperhivatkozs"/>
          </w:rPr>
          <w:t>https://sharedocs.huma-num.fr/wl/?id=3y8R1K48Budcn6HjZdWcQV88xooR66kv</w:t>
        </w:r>
      </w:hyperlink>
    </w:p>
  </w:footnote>
  <w:footnote w:id="7">
    <w:p w14:paraId="44A2BFDA" w14:textId="5DA554CC" w:rsidR="00EE1A12" w:rsidRPr="006B3C8A" w:rsidRDefault="00EE1A12">
      <w:pPr>
        <w:pStyle w:val="Lbjegyzetszveg"/>
      </w:pPr>
      <w:r>
        <w:tab/>
      </w:r>
      <w:r>
        <w:rPr>
          <w:rStyle w:val="Lbjegyzet-hivatkozs"/>
        </w:rPr>
        <w:footnoteRef/>
      </w:r>
      <w:r>
        <w:tab/>
        <w:t xml:space="preserve">We recommend that in </w:t>
      </w:r>
      <w:r w:rsidRPr="003419D1">
        <w:rPr>
          <w:b/>
          <w:bCs/>
        </w:rPr>
        <w:t>loose transliteration</w:t>
      </w:r>
      <w:r>
        <w:t xml:space="preserve"> you follow the established convention of using a diaeresis (pair of dots) above the second vowel, thus </w:t>
      </w:r>
      <w:r>
        <w:rPr>
          <w:rFonts w:hint="cs"/>
          <w:cs/>
          <w:lang w:bidi="hi-IN"/>
        </w:rPr>
        <w:t>प्रउग</w:t>
      </w:r>
      <w:r>
        <w:t xml:space="preserve">, </w:t>
      </w:r>
      <w:r>
        <w:rPr>
          <w:rFonts w:hint="cs"/>
          <w:cs/>
          <w:lang w:bidi="hi-IN"/>
        </w:rPr>
        <w:t>चउत्थो</w:t>
      </w:r>
      <w:r>
        <w:rPr>
          <w:cs/>
          <w:lang w:bidi="hi-IN"/>
        </w:rPr>
        <w:t xml:space="preserve"> </w:t>
      </w:r>
      <w:r>
        <w:t xml:space="preserve">and </w:t>
      </w:r>
      <w:r>
        <w:rPr>
          <w:rFonts w:hint="cs"/>
          <w:cs/>
          <w:lang w:bidi="hi-IN"/>
        </w:rPr>
        <w:t>दइआ</w:t>
      </w:r>
      <w:r>
        <w:rPr>
          <w:cs/>
          <w:lang w:bidi="hi-IN"/>
        </w:rPr>
        <w:t xml:space="preserve"> </w:t>
      </w:r>
      <w:r>
        <w:t xml:space="preserve">become </w:t>
      </w:r>
      <w:r w:rsidRPr="003419D1">
        <w:rPr>
          <w:rStyle w:val="Foreign"/>
        </w:rPr>
        <w:t>praüga</w:t>
      </w:r>
      <w:r>
        <w:t xml:space="preserve">, </w:t>
      </w:r>
      <w:r w:rsidRPr="003419D1">
        <w:rPr>
          <w:rStyle w:val="Foreign"/>
        </w:rPr>
        <w:t>caüttho</w:t>
      </w:r>
      <w:r>
        <w:t xml:space="preserve"> and </w:t>
      </w:r>
      <w:r w:rsidRPr="003419D1">
        <w:rPr>
          <w:rStyle w:val="Foreign"/>
        </w:rPr>
        <w:t>daïā</w:t>
      </w:r>
      <w:r>
        <w:t>.</w:t>
      </w:r>
    </w:p>
  </w:footnote>
  <w:footnote w:id="8">
    <w:p w14:paraId="3277BA59" w14:textId="33D10C35" w:rsidR="00EE1A12" w:rsidRDefault="00EE1A12" w:rsidP="008764EC">
      <w:pPr>
        <w:pStyle w:val="Lbjegyzetszveg"/>
        <w:ind w:hanging="113"/>
      </w:pPr>
      <w:r>
        <w:rPr>
          <w:rStyle w:val="Lbjegyzet-hivatkozs"/>
        </w:rPr>
        <w:footnoteRef/>
      </w:r>
      <w:r w:rsidRPr="008764EC">
        <w:t xml:space="preserve"> </w:t>
      </w:r>
      <w:r>
        <w:t>This is a conscious decision of the authors of this Guide, who consider that we need to impose a limit on the granularity of our representation of potentially interesting phenomena. However, it is possible to use sub-</w:t>
      </w:r>
      <w:proofErr w:type="spellStart"/>
      <w:r w:rsidRPr="006F48BA">
        <w:rPr>
          <w:rStyle w:val="Foreign"/>
        </w:rPr>
        <w:t>akṣara</w:t>
      </w:r>
      <w:proofErr w:type="spellEnd"/>
      <w:r>
        <w:t xml:space="preserve"> markup (EGD §4.1.2) to encode the relative positions of certain character components, if you consider it necessary to do so.</w:t>
      </w:r>
    </w:p>
  </w:footnote>
  <w:footnote w:id="9">
    <w:p w14:paraId="0C56AB38" w14:textId="2C00B53A" w:rsidR="00EE1A12" w:rsidRPr="00DF4B64" w:rsidRDefault="00EE1A12">
      <w:pPr>
        <w:pStyle w:val="Lbjegyzetszveg"/>
        <w:rPr>
          <w:lang w:val="hu-HU"/>
        </w:rPr>
      </w:pPr>
      <w:r>
        <w:tab/>
      </w:r>
      <w:r>
        <w:rPr>
          <w:rStyle w:val="Lbjegyzet-hivatkozs"/>
        </w:rPr>
        <w:footnoteRef/>
      </w:r>
      <w:r w:rsidRPr="00DF4B64">
        <w:tab/>
        <w:t xml:space="preserve">Note that </w:t>
      </w:r>
      <w:r>
        <w:t xml:space="preserve">the asterisk is also used in our scheme to distinguish special forms of </w:t>
      </w:r>
      <w:r>
        <w:rPr>
          <w:rStyle w:val="Foreign"/>
        </w:rPr>
        <w:t>anusvāra</w:t>
      </w:r>
      <w:r>
        <w:t>, §</w:t>
      </w:r>
      <w:r>
        <w:fldChar w:fldCharType="begin"/>
      </w:r>
      <w:r>
        <w:instrText xml:space="preserve"> REF _Ref40103880 \r \h </w:instrText>
      </w:r>
      <w:r>
        <w:fldChar w:fldCharType="separate"/>
      </w:r>
      <w:r>
        <w:t>3.3.11</w:t>
      </w:r>
      <w:r>
        <w:fldChar w:fldCharType="end"/>
      </w:r>
      <w:r>
        <w:t>.</w:t>
      </w:r>
    </w:p>
  </w:footnote>
  <w:footnote w:id="10">
    <w:p w14:paraId="51C75E1B" w14:textId="687225F2" w:rsidR="00EE1A12" w:rsidRPr="006752DC" w:rsidRDefault="00EE1A12" w:rsidP="007D6365">
      <w:pPr>
        <w:pStyle w:val="Lbjegyzetszveg"/>
      </w:pPr>
      <w:r>
        <w:tab/>
      </w:r>
      <w:r>
        <w:rPr>
          <w:rStyle w:val="Lbjegyzet-hivatkozs"/>
        </w:rPr>
        <w:footnoteRef/>
      </w:r>
      <w:r w:rsidRPr="00D62F3A">
        <w:tab/>
      </w:r>
      <w:r>
        <w:t xml:space="preserve">According to </w:t>
      </w:r>
      <w:r w:rsidRPr="00D62F3A">
        <w:t xml:space="preserve">Ida </w:t>
      </w:r>
      <w:proofErr w:type="spellStart"/>
      <w:r w:rsidRPr="00D62F3A">
        <w:t>Bagus</w:t>
      </w:r>
      <w:proofErr w:type="spellEnd"/>
      <w:r w:rsidRPr="00D62F3A">
        <w:t xml:space="preserve"> </w:t>
      </w:r>
      <w:proofErr w:type="spellStart"/>
      <w:r w:rsidRPr="00D62F3A">
        <w:t>Komang</w:t>
      </w:r>
      <w:proofErr w:type="spellEnd"/>
      <w:r w:rsidRPr="00D62F3A">
        <w:t xml:space="preserve"> </w:t>
      </w:r>
      <w:proofErr w:type="spellStart"/>
      <w:r w:rsidRPr="00D62F3A">
        <w:t>Sudarma</w:t>
      </w:r>
      <w:proofErr w:type="spellEnd"/>
      <w:r>
        <w:t xml:space="preserve"> (personal communication, 16 Aug. 2019), in </w:t>
      </w:r>
      <w:proofErr w:type="spellStart"/>
      <w:r>
        <w:t>Sasak</w:t>
      </w:r>
      <w:proofErr w:type="spellEnd"/>
      <w:r>
        <w:t xml:space="preserve"> writing </w:t>
      </w:r>
      <w:r w:rsidRPr="00251660">
        <w:rPr>
          <w:rStyle w:val="ForeignBalineseScript"/>
        </w:rPr>
        <w:t>ᬅ</w:t>
      </w:r>
      <w:r>
        <w:rPr>
          <w:rStyle w:val="ForeignBalineseScript"/>
        </w:rPr>
        <w:t xml:space="preserve"> </w:t>
      </w:r>
      <w:r>
        <w:t xml:space="preserve">can be combined with a </w:t>
      </w:r>
      <w:r>
        <w:rPr>
          <w:rStyle w:val="Foreign"/>
        </w:rPr>
        <w:t>pasangan</w:t>
      </w:r>
      <w:r>
        <w:t xml:space="preserve"> consonant, e.g. </w:t>
      </w:r>
      <w:r w:rsidRPr="006752DC">
        <w:rPr>
          <w:rStyle w:val="ForeignBalineseScript"/>
        </w:rPr>
        <w:t>ᬅ᭄ᬳᬶ</w:t>
      </w:r>
      <w:r w:rsidRPr="006752DC">
        <w:t xml:space="preserve"> </w:t>
      </w:r>
      <w:r>
        <w:rPr>
          <w:rStyle w:val="Foreign"/>
        </w:rPr>
        <w:t>qhi</w:t>
      </w:r>
      <w:r>
        <w:t xml:space="preserve"> </w:t>
      </w:r>
      <w:r w:rsidRPr="006752DC">
        <w:t>and</w:t>
      </w:r>
      <w:r w:rsidRPr="006752DC">
        <w:rPr>
          <w:rStyle w:val="ForeignBalineseScript"/>
        </w:rPr>
        <w:t xml:space="preserve"> ᬅ᭄ᬳᬸ </w:t>
      </w:r>
      <w:r>
        <w:rPr>
          <w:rStyle w:val="Foreign"/>
        </w:rPr>
        <w:t>qhu</w:t>
      </w:r>
      <w:r>
        <w:t xml:space="preserve">, </w:t>
      </w:r>
      <w:r w:rsidRPr="00424A23">
        <w:t xml:space="preserve">but cannot itself become a </w:t>
      </w:r>
      <w:r w:rsidRPr="00424A23">
        <w:rPr>
          <w:rStyle w:val="Foreign"/>
        </w:rPr>
        <w:t>pasangan</w:t>
      </w:r>
      <w:r w:rsidRPr="00424A23">
        <w:t>, while in Balinese writing neither possibility exists.</w:t>
      </w:r>
    </w:p>
  </w:footnote>
  <w:footnote w:id="11">
    <w:p w14:paraId="51B7CF40" w14:textId="3BD22DC7" w:rsidR="00EE1A12" w:rsidRPr="00731E68" w:rsidRDefault="00EE1A12">
      <w:pPr>
        <w:pStyle w:val="Lbjegyzetszveg"/>
        <w:rPr>
          <w:lang w:val="hu-HU"/>
        </w:rPr>
      </w:pPr>
      <w:r>
        <w:tab/>
      </w:r>
      <w:r>
        <w:rPr>
          <w:rStyle w:val="Lbjegyzet-hivatkozs"/>
        </w:rPr>
        <w:footnoteRef/>
      </w:r>
      <w:r>
        <w:tab/>
      </w:r>
      <w:r w:rsidRPr="00731E68">
        <w:t xml:space="preserve">The example is taken from Modern Khmer. The combination </w:t>
      </w:r>
      <w:r w:rsidRPr="00731E68">
        <w:rPr>
          <w:rStyle w:val="Foreign"/>
        </w:rPr>
        <w:t>ae</w:t>
      </w:r>
      <w:r w:rsidRPr="00731E68">
        <w:t xml:space="preserve"> is not included in the DHARMA system because it does not exist in Old Khmer, but it does not seem to cause any problems with our system.</w:t>
      </w:r>
    </w:p>
  </w:footnote>
  <w:footnote w:id="12">
    <w:p w14:paraId="0D548505" w14:textId="2D9B3C87" w:rsidR="00EE1A12" w:rsidRPr="00455844" w:rsidRDefault="00EE1A12" w:rsidP="00A17AB9">
      <w:pPr>
        <w:pStyle w:val="Lbjegyzetszveg"/>
        <w:rPr>
          <w:ins w:id="214" w:author="Dániel Balogh" w:date="2020-11-02T09:08:00Z"/>
          <w:lang w:val="hu-HU"/>
        </w:rPr>
      </w:pPr>
      <w:ins w:id="215" w:author="Dániel Balogh" w:date="2020-11-02T09:08:00Z">
        <w:r>
          <w:tab/>
        </w:r>
        <w:r>
          <w:rPr>
            <w:rStyle w:val="Lbjegyzet-hivatkozs"/>
          </w:rPr>
          <w:footnoteRef/>
        </w:r>
        <w:r w:rsidRPr="00455844">
          <w:tab/>
        </w:r>
        <w:r>
          <w:t xml:space="preserve">See also </w:t>
        </w:r>
        <w:r>
          <w:fldChar w:fldCharType="begin"/>
        </w:r>
        <w:r>
          <w:instrText xml:space="preserve"> REF _Ref15558434 \r \h </w:instrText>
        </w:r>
      </w:ins>
      <w:ins w:id="216" w:author="Dániel Balogh" w:date="2020-11-02T09:08:00Z">
        <w:r>
          <w:fldChar w:fldCharType="separate"/>
        </w:r>
        <w:r>
          <w:t>3.3.6</w:t>
        </w:r>
        <w:r>
          <w:fldChar w:fldCharType="end"/>
        </w:r>
        <w:r>
          <w:t xml:space="preserve"> about the colon as a length marker.</w:t>
        </w:r>
      </w:ins>
    </w:p>
  </w:footnote>
  <w:footnote w:id="13">
    <w:p w14:paraId="7CAF4E77" w14:textId="63B338FE" w:rsidR="00EE1A12" w:rsidRDefault="00EE1A12">
      <w:pPr>
        <w:pStyle w:val="Lbjegyzetszveg"/>
      </w:pPr>
      <w:r>
        <w:tab/>
      </w:r>
      <w:r>
        <w:rPr>
          <w:rStyle w:val="Lbjegyzet-hivatkozs"/>
        </w:rPr>
        <w:footnoteRef/>
      </w:r>
      <w:r>
        <w:tab/>
        <w:t xml:space="preserve">It would be possible to view these as different characters that happen to manifest as identical-looking glyphs: this phenomenon is known as </w:t>
      </w:r>
      <w:proofErr w:type="spellStart"/>
      <w:r>
        <w:t>synoglyphy</w:t>
      </w:r>
      <w:proofErr w:type="spellEnd"/>
      <w:r>
        <w:t xml:space="preserve"> and happens e.g. in the case of </w:t>
      </w:r>
      <w:r w:rsidRPr="00B15999">
        <w:rPr>
          <w:rFonts w:asciiTheme="majorHAnsi" w:hAnsiTheme="majorHAnsi" w:cstheme="majorHAnsi"/>
        </w:rPr>
        <w:t>I</w:t>
      </w:r>
      <w:r>
        <w:t xml:space="preserve"> (uppercase </w:t>
      </w:r>
      <w:proofErr w:type="spellStart"/>
      <w:r>
        <w:t>i</w:t>
      </w:r>
      <w:proofErr w:type="spellEnd"/>
      <w:r>
        <w:t xml:space="preserve">) and </w:t>
      </w:r>
      <w:r w:rsidRPr="00B15999">
        <w:rPr>
          <w:rFonts w:asciiTheme="majorHAnsi" w:hAnsiTheme="majorHAnsi" w:cstheme="majorHAnsi"/>
        </w:rPr>
        <w:t>l</w:t>
      </w:r>
      <w:r>
        <w:t xml:space="preserve"> (lowercase L) in Latin script printed in a sans-serif font. In this case we would transliterate them according to their function in context and disregard their appearance. However, we find that this approach would cover up palaeographically interesting and important features of the original. For a modern Western parallel, the text “going 2 bed” is not entirely equivalent to “going to bed”, and “2” and “to” are not </w:t>
      </w:r>
      <w:proofErr w:type="spellStart"/>
      <w:r>
        <w:t>synoglyphic</w:t>
      </w:r>
      <w:proofErr w:type="spellEnd"/>
      <w:r>
        <w:t>.</w:t>
      </w:r>
    </w:p>
  </w:footnote>
  <w:footnote w:id="14">
    <w:p w14:paraId="175D2F48" w14:textId="405241F8" w:rsidR="00EE1A12" w:rsidRDefault="00EE1A12" w:rsidP="00E237B8">
      <w:pPr>
        <w:pStyle w:val="Lbjegyzetszveg"/>
      </w:pPr>
      <w:r>
        <w:tab/>
      </w:r>
      <w:r>
        <w:rPr>
          <w:rStyle w:val="Lbjegyzet-hivatkozs"/>
        </w:rPr>
        <w:footnoteRef/>
      </w:r>
      <w:r>
        <w:tab/>
        <w:t>Note that as per §</w:t>
      </w:r>
      <w:r>
        <w:fldChar w:fldCharType="begin"/>
      </w:r>
      <w:r>
        <w:instrText xml:space="preserve"> REF _Ref38379878 \r \h </w:instrText>
      </w:r>
      <w:r>
        <w:fldChar w:fldCharType="separate"/>
      </w:r>
      <w:r>
        <w:t>2.2.2</w:t>
      </w:r>
      <w:r>
        <w:fldChar w:fldCharType="end"/>
      </w:r>
      <w:r>
        <w:t xml:space="preserve">, in the loose transliteration of this example, </w:t>
      </w:r>
      <w:r w:rsidRPr="00E237B8">
        <w:rPr>
          <w:rStyle w:val="Foreign"/>
        </w:rPr>
        <w:t>ṁ</w:t>
      </w:r>
      <w:r>
        <w:t xml:space="preserve"> and </w:t>
      </w:r>
      <w:r w:rsidRPr="00E237B8">
        <w:rPr>
          <w:rStyle w:val="Foreign"/>
        </w:rPr>
        <w:t>ṁṅ</w:t>
      </w:r>
      <w:r>
        <w:t xml:space="preserve"> are both represented by </w:t>
      </w:r>
      <w:r w:rsidRPr="00E237B8">
        <w:rPr>
          <w:rStyle w:val="Foreign"/>
        </w:rPr>
        <w:t>ṅ</w:t>
      </w:r>
      <w:r>
        <w:t xml:space="preserve"> (being the sign selected to represent phoneme /</w:t>
      </w:r>
      <w:r>
        <w:rPr>
          <w:rFonts w:hint="cs"/>
        </w:rPr>
        <w:t>ŋ</w:t>
      </w:r>
      <w:r>
        <w:t xml:space="preserve">/). Simultaneously, </w:t>
      </w:r>
      <w:r w:rsidRPr="00E237B8">
        <w:rPr>
          <w:rStyle w:val="Foreign"/>
        </w:rPr>
        <w:t>n:</w:t>
      </w:r>
      <w:r>
        <w:t xml:space="preserve"> (theoretically denoting /</w:t>
      </w:r>
      <w:proofErr w:type="spellStart"/>
      <w:r>
        <w:t>nn</w:t>
      </w:r>
      <w:proofErr w:type="spellEnd"/>
      <w:r>
        <w:t xml:space="preserve">/) is simplified to </w:t>
      </w:r>
      <w:r w:rsidRPr="00E237B8">
        <w:rPr>
          <w:rStyle w:val="Foreign"/>
        </w:rPr>
        <w:t>n</w:t>
      </w:r>
      <w:r>
        <w:t xml:space="preserve">, and </w:t>
      </w:r>
      <w:r w:rsidRPr="00E237B8">
        <w:rPr>
          <w:rStyle w:val="Foreign"/>
        </w:rPr>
        <w:t>ṁṅ</w:t>
      </w:r>
      <w:r>
        <w:t xml:space="preserve"> (theoretically /</w:t>
      </w:r>
      <w:proofErr w:type="spellStart"/>
      <w:r>
        <w:t>ṅṅ</w:t>
      </w:r>
      <w:proofErr w:type="spellEnd"/>
      <w:r>
        <w:t xml:space="preserve">/) is simplified to </w:t>
      </w:r>
      <w:r w:rsidRPr="00E237B8">
        <w:rPr>
          <w:rStyle w:val="Foreign"/>
        </w:rPr>
        <w:t>ṅ</w:t>
      </w:r>
      <w:r>
        <w:t>, because consonant gemination is not considered to be a phonemic feature of the language, but rather an orthographic particularity.</w:t>
      </w:r>
    </w:p>
  </w:footnote>
  <w:footnote w:id="15">
    <w:p w14:paraId="6DD5C1D4" w14:textId="1D848ABA" w:rsidR="00EE1A12" w:rsidRDefault="00EE1A12" w:rsidP="00A232C1">
      <w:pPr>
        <w:pStyle w:val="Lbjegyzetszveg"/>
      </w:pPr>
      <w:r>
        <w:tab/>
      </w:r>
      <w:r>
        <w:rPr>
          <w:rStyle w:val="Lbjegyzet-hivatkozs"/>
        </w:rPr>
        <w:footnoteRef/>
      </w:r>
      <w:r>
        <w:tab/>
        <w:t>This shorthand may be used in place of the tagging of numeral characters as per EGD §4.2.2, but it does not replace the semantic markup for the value of numerals (EGD §7.1), which is mandatory in XML files for all numerals including those inscribed in the place-value system.</w:t>
      </w:r>
    </w:p>
  </w:footnote>
  <w:footnote w:id="16">
    <w:p w14:paraId="7C278FFA" w14:textId="3676CEBD" w:rsidR="00EE1A12" w:rsidRPr="00A232C1" w:rsidRDefault="00EE1A12">
      <w:pPr>
        <w:pStyle w:val="Lbjegyzetszveg"/>
        <w:rPr>
          <w:lang w:val="hu-HU"/>
        </w:rPr>
      </w:pPr>
      <w:r>
        <w:tab/>
      </w:r>
      <w:r>
        <w:rPr>
          <w:rStyle w:val="Lbjegyzet-hivatkozs"/>
        </w:rPr>
        <w:footnoteRef/>
      </w:r>
      <w:r w:rsidRPr="00A232C1">
        <w:tab/>
      </w:r>
      <w:r>
        <w:t xml:space="preserve">Keep in mind, however, </w:t>
      </w:r>
      <w:r>
        <w:rPr>
          <w:lang w:eastAsia="en-GB" w:bidi="hi-IN"/>
        </w:rPr>
        <w:t>numerals 1 to 10 do not need this + sign even if they are used in an additive system (in combination with signs for tens or hundreds), since these are represented by a single transliteration character.</w:t>
      </w:r>
    </w:p>
  </w:footnote>
  <w:footnote w:id="17">
    <w:p w14:paraId="0AF42D0D" w14:textId="550CFC42" w:rsidR="00EE1A12" w:rsidRPr="00151579" w:rsidRDefault="00EE1A12">
      <w:pPr>
        <w:pStyle w:val="Lbjegyzetszveg"/>
        <w:rPr>
          <w:lang w:val="hu-HU"/>
        </w:rPr>
      </w:pPr>
      <w:r>
        <w:tab/>
      </w:r>
      <w:r>
        <w:rPr>
          <w:rStyle w:val="Lbjegyzet-hivatkozs"/>
        </w:rPr>
        <w:footnoteRef/>
      </w:r>
      <w:r w:rsidRPr="00151579">
        <w:tab/>
      </w:r>
      <w:r>
        <w:t>Although further “vulgar fraction” signs are available in the Unicode code table, they are absent from many fonts and not easily accessible via the keyboard. We have therefore chosen to use single Unicode characters only for an arbitrarily delimited set of common fractions.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288F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4A0AF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107C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FAD3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7C6DD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F814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ACBC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B800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32FF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A476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776C2"/>
    <w:multiLevelType w:val="hybridMultilevel"/>
    <w:tmpl w:val="F97A8352"/>
    <w:lvl w:ilvl="0" w:tplc="B96038A8">
      <w:start w:val="1"/>
      <w:numFmt w:val="bullet"/>
      <w:pStyle w:val="TableNote"/>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FD5A07"/>
    <w:multiLevelType w:val="multilevel"/>
    <w:tmpl w:val="2CAC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232C3"/>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18E42628"/>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0923986"/>
    <w:multiLevelType w:val="multilevel"/>
    <w:tmpl w:val="29A4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2D14"/>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5C0657B"/>
    <w:multiLevelType w:val="multilevel"/>
    <w:tmpl w:val="98BC025C"/>
    <w:lvl w:ilvl="0">
      <w:start w:val="1"/>
      <w:numFmt w:val="bullet"/>
      <w:pStyle w:val="Lista"/>
      <w:lvlText w:val="–"/>
      <w:lvlJc w:val="left"/>
      <w:pPr>
        <w:ind w:left="170" w:hanging="170"/>
      </w:pPr>
      <w:rPr>
        <w:rFonts w:ascii="Arial" w:hAnsi="Arial" w:hint="default"/>
      </w:rPr>
    </w:lvl>
    <w:lvl w:ilvl="1">
      <w:start w:val="1"/>
      <w:numFmt w:val="bullet"/>
      <w:pStyle w:val="Lista2"/>
      <w:lvlText w:val="–"/>
      <w:lvlJc w:val="left"/>
      <w:pPr>
        <w:ind w:left="340" w:hanging="170"/>
      </w:pPr>
      <w:rPr>
        <w:rFonts w:ascii="Arial" w:hAnsi="Arial" w:hint="default"/>
      </w:rPr>
    </w:lvl>
    <w:lvl w:ilvl="2">
      <w:start w:val="1"/>
      <w:numFmt w:val="bullet"/>
      <w:pStyle w:val="Lista3"/>
      <w:lvlText w:val="–"/>
      <w:lvlJc w:val="left"/>
      <w:pPr>
        <w:ind w:left="510" w:hanging="170"/>
      </w:pPr>
      <w:rPr>
        <w:rFonts w:ascii="Arial" w:hAnsi="Arial" w:hint="default"/>
      </w:rPr>
    </w:lvl>
    <w:lvl w:ilvl="3">
      <w:start w:val="1"/>
      <w:numFmt w:val="bullet"/>
      <w:pStyle w:val="Lista4"/>
      <w:lvlText w:val="–"/>
      <w:lvlJc w:val="left"/>
      <w:pPr>
        <w:ind w:left="680" w:hanging="170"/>
      </w:pPr>
      <w:rPr>
        <w:rFonts w:ascii="Arial" w:hAnsi="Arial" w:hint="default"/>
      </w:rPr>
    </w:lvl>
    <w:lvl w:ilvl="4">
      <w:start w:val="1"/>
      <w:numFmt w:val="bullet"/>
      <w:pStyle w:val="Lista5"/>
      <w:lvlText w:val="–"/>
      <w:lvlJc w:val="left"/>
      <w:pPr>
        <w:ind w:left="850" w:hanging="170"/>
      </w:pPr>
      <w:rPr>
        <w:rFonts w:ascii="Arial" w:hAnsi="Arial"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abstractNum w:abstractNumId="17" w15:restartNumberingAfterBreak="0">
    <w:nsid w:val="25F607E2"/>
    <w:multiLevelType w:val="multilevel"/>
    <w:tmpl w:val="2B92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E20B5"/>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B7A2E39"/>
    <w:multiLevelType w:val="multilevel"/>
    <w:tmpl w:val="09AA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4B47"/>
    <w:multiLevelType w:val="multilevel"/>
    <w:tmpl w:val="56E2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0127F"/>
    <w:multiLevelType w:val="hybridMultilevel"/>
    <w:tmpl w:val="BA0CE19C"/>
    <w:lvl w:ilvl="0" w:tplc="C04012B0">
      <w:start w:val="1"/>
      <w:numFmt w:val="bullet"/>
      <w:lvlText w:val="–"/>
      <w:lvlJc w:val="left"/>
      <w:pPr>
        <w:ind w:left="720" w:hanging="360"/>
      </w:pPr>
      <w:rPr>
        <w:rFonts w:ascii="Arial" w:hAnsi="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BD2E59"/>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85C5177"/>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4089003F"/>
    <w:multiLevelType w:val="multilevel"/>
    <w:tmpl w:val="C69AAC88"/>
    <w:lvl w:ilvl="0">
      <w:start w:val="1"/>
      <w:numFmt w:val="bullet"/>
      <w:lvlText w:val="–"/>
      <w:lvlJc w:val="left"/>
      <w:pPr>
        <w:ind w:left="170" w:hanging="17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7D90FCF"/>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49296B4C"/>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9712D0C"/>
    <w:multiLevelType w:val="multilevel"/>
    <w:tmpl w:val="C57E0F84"/>
    <w:lvl w:ilvl="0">
      <w:start w:val="1"/>
      <w:numFmt w:val="bullet"/>
      <w:lvlText w:val="–"/>
      <w:lvlJc w:val="left"/>
      <w:pPr>
        <w:ind w:left="170" w:hanging="170"/>
      </w:pPr>
      <w:rPr>
        <w:rFonts w:ascii="Arial" w:eastAsia="Arial" w:hAnsi="Arial" w:cs="Arial"/>
      </w:rPr>
    </w:lvl>
    <w:lvl w:ilvl="1">
      <w:start w:val="1"/>
      <w:numFmt w:val="bullet"/>
      <w:lvlText w:val="–"/>
      <w:lvlJc w:val="left"/>
      <w:pPr>
        <w:ind w:left="340" w:hanging="170"/>
      </w:pPr>
      <w:rPr>
        <w:rFonts w:ascii="Arial" w:eastAsia="Arial" w:hAnsi="Arial" w:cs="Arial"/>
      </w:rPr>
    </w:lvl>
    <w:lvl w:ilvl="2">
      <w:start w:val="1"/>
      <w:numFmt w:val="bullet"/>
      <w:lvlText w:val="–"/>
      <w:lvlJc w:val="left"/>
      <w:pPr>
        <w:ind w:left="510" w:hanging="170"/>
      </w:pPr>
      <w:rPr>
        <w:rFonts w:ascii="Arial" w:eastAsia="Arial" w:hAnsi="Arial" w:cs="Arial"/>
      </w:rPr>
    </w:lvl>
    <w:lvl w:ilvl="3">
      <w:start w:val="1"/>
      <w:numFmt w:val="bullet"/>
      <w:lvlText w:val="–"/>
      <w:lvlJc w:val="left"/>
      <w:pPr>
        <w:ind w:left="680" w:hanging="170"/>
      </w:pPr>
      <w:rPr>
        <w:rFonts w:ascii="Arial" w:eastAsia="Arial" w:hAnsi="Arial" w:cs="Arial"/>
      </w:rPr>
    </w:lvl>
    <w:lvl w:ilvl="4">
      <w:start w:val="1"/>
      <w:numFmt w:val="bullet"/>
      <w:lvlText w:val="–"/>
      <w:lvlJc w:val="left"/>
      <w:pPr>
        <w:ind w:left="850" w:hanging="170"/>
      </w:pPr>
      <w:rPr>
        <w:rFonts w:ascii="Arial" w:eastAsia="Arial" w:hAnsi="Arial" w:cs="Arial"/>
      </w:rPr>
    </w:lvl>
    <w:lvl w:ilvl="5">
      <w:start w:val="1"/>
      <w:numFmt w:val="lowerRoman"/>
      <w:lvlText w:val="(%6)"/>
      <w:lvlJc w:val="left"/>
      <w:pPr>
        <w:ind w:left="1020" w:hanging="170"/>
      </w:pPr>
    </w:lvl>
    <w:lvl w:ilvl="6">
      <w:start w:val="1"/>
      <w:numFmt w:val="decimal"/>
      <w:lvlText w:val="%7."/>
      <w:lvlJc w:val="left"/>
      <w:pPr>
        <w:ind w:left="1190" w:hanging="170"/>
      </w:pPr>
    </w:lvl>
    <w:lvl w:ilvl="7">
      <w:start w:val="1"/>
      <w:numFmt w:val="lowerLetter"/>
      <w:lvlText w:val="%8."/>
      <w:lvlJc w:val="left"/>
      <w:pPr>
        <w:ind w:left="1360" w:hanging="170"/>
      </w:pPr>
    </w:lvl>
    <w:lvl w:ilvl="8">
      <w:start w:val="1"/>
      <w:numFmt w:val="lowerRoman"/>
      <w:lvlText w:val="%9."/>
      <w:lvlJc w:val="left"/>
      <w:pPr>
        <w:ind w:left="1530" w:hanging="170"/>
      </w:pPr>
    </w:lvl>
  </w:abstractNum>
  <w:abstractNum w:abstractNumId="28" w15:restartNumberingAfterBreak="0">
    <w:nsid w:val="59B4142A"/>
    <w:multiLevelType w:val="hybridMultilevel"/>
    <w:tmpl w:val="9612D1C8"/>
    <w:lvl w:ilvl="0" w:tplc="ED1A94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477591"/>
    <w:multiLevelType w:val="multilevel"/>
    <w:tmpl w:val="2B662E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F6E0493"/>
    <w:multiLevelType w:val="hybridMultilevel"/>
    <w:tmpl w:val="4CB8B6D8"/>
    <w:lvl w:ilvl="0" w:tplc="40381EE0">
      <w:start w:val="1"/>
      <w:numFmt w:val="bullet"/>
      <w:lvlText w:val="–"/>
      <w:lvlJc w:val="left"/>
      <w:pPr>
        <w:tabs>
          <w:tab w:val="num" w:pos="720"/>
        </w:tabs>
        <w:ind w:left="720" w:hanging="360"/>
      </w:pPr>
      <w:rPr>
        <w:rFonts w:ascii="Arial" w:hAnsi="Aria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0"/>
  </w:num>
  <w:num w:numId="3">
    <w:abstractNumId w:val="21"/>
  </w:num>
  <w:num w:numId="4">
    <w:abstractNumId w:val="16"/>
  </w:num>
  <w:num w:numId="5">
    <w:abstractNumId w:val="2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2"/>
  </w:num>
  <w:num w:numId="17">
    <w:abstractNumId w:val="28"/>
  </w:num>
  <w:num w:numId="18">
    <w:abstractNumId w:val="15"/>
  </w:num>
  <w:num w:numId="19">
    <w:abstractNumId w:val="29"/>
  </w:num>
  <w:num w:numId="20">
    <w:abstractNumId w:val="23"/>
  </w:num>
  <w:num w:numId="21">
    <w:abstractNumId w:val="18"/>
  </w:num>
  <w:num w:numId="22">
    <w:abstractNumId w:val="12"/>
  </w:num>
  <w:num w:numId="23">
    <w:abstractNumId w:val="14"/>
  </w:num>
  <w:num w:numId="24">
    <w:abstractNumId w:val="20"/>
  </w:num>
  <w:num w:numId="25">
    <w:abstractNumId w:val="17"/>
  </w:num>
  <w:num w:numId="26">
    <w:abstractNumId w:val="13"/>
  </w:num>
  <w:num w:numId="27">
    <w:abstractNumId w:val="11"/>
  </w:num>
  <w:num w:numId="28">
    <w:abstractNumId w:val="19"/>
  </w:num>
  <w:num w:numId="29">
    <w:abstractNumId w:val="26"/>
  </w:num>
  <w:num w:numId="30">
    <w:abstractNumId w:val="10"/>
  </w:num>
  <w:num w:numId="31">
    <w:abstractNumId w:val="14"/>
  </w:num>
  <w:num w:numId="32">
    <w:abstractNumId w:val="20"/>
  </w:num>
  <w:num w:numId="33">
    <w:abstractNumId w:val="17"/>
  </w:num>
  <w:num w:numId="34">
    <w:abstractNumId w:val="11"/>
  </w:num>
  <w:num w:numId="35">
    <w:abstractNumId w:val="19"/>
  </w:num>
  <w:num w:numId="3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ániel Balogh">
    <w15:presenceInfo w15:providerId="Windows Live" w15:userId="0c42d6f28f3e0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saveSubsetFonts/>
  <w:proofState w:spelling="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avedView" w:val="3"/>
    <w:docVar w:name="varZoom" w:val="160"/>
  </w:docVars>
  <w:rsids>
    <w:rsidRoot w:val="006F3A4A"/>
    <w:rsid w:val="00001012"/>
    <w:rsid w:val="00011E37"/>
    <w:rsid w:val="00017EA1"/>
    <w:rsid w:val="00023C8A"/>
    <w:rsid w:val="0002414D"/>
    <w:rsid w:val="00026151"/>
    <w:rsid w:val="00030048"/>
    <w:rsid w:val="00030973"/>
    <w:rsid w:val="00037692"/>
    <w:rsid w:val="000434A5"/>
    <w:rsid w:val="000451F7"/>
    <w:rsid w:val="00047936"/>
    <w:rsid w:val="0005405B"/>
    <w:rsid w:val="000542A6"/>
    <w:rsid w:val="000605FE"/>
    <w:rsid w:val="00061C63"/>
    <w:rsid w:val="0006302C"/>
    <w:rsid w:val="00066823"/>
    <w:rsid w:val="00067654"/>
    <w:rsid w:val="00076637"/>
    <w:rsid w:val="00082F90"/>
    <w:rsid w:val="00087C8B"/>
    <w:rsid w:val="000A7F16"/>
    <w:rsid w:val="000C3F1F"/>
    <w:rsid w:val="000C5768"/>
    <w:rsid w:val="000C5BEB"/>
    <w:rsid w:val="000D003C"/>
    <w:rsid w:val="000D396B"/>
    <w:rsid w:val="000D68E6"/>
    <w:rsid w:val="000E68BA"/>
    <w:rsid w:val="000F1A55"/>
    <w:rsid w:val="000F1DBB"/>
    <w:rsid w:val="000F49D9"/>
    <w:rsid w:val="00101134"/>
    <w:rsid w:val="00110160"/>
    <w:rsid w:val="001137E0"/>
    <w:rsid w:val="00116577"/>
    <w:rsid w:val="001277FF"/>
    <w:rsid w:val="00133A68"/>
    <w:rsid w:val="00151579"/>
    <w:rsid w:val="00172602"/>
    <w:rsid w:val="00177A96"/>
    <w:rsid w:val="00193D2B"/>
    <w:rsid w:val="001944CA"/>
    <w:rsid w:val="00197F85"/>
    <w:rsid w:val="001A2E03"/>
    <w:rsid w:val="001A7861"/>
    <w:rsid w:val="001B22C0"/>
    <w:rsid w:val="001C0FDE"/>
    <w:rsid w:val="001C3181"/>
    <w:rsid w:val="001C5FFA"/>
    <w:rsid w:val="001D640D"/>
    <w:rsid w:val="001E2BE5"/>
    <w:rsid w:val="001F07C4"/>
    <w:rsid w:val="001F15DE"/>
    <w:rsid w:val="00200C63"/>
    <w:rsid w:val="002054AE"/>
    <w:rsid w:val="00210CED"/>
    <w:rsid w:val="002149A1"/>
    <w:rsid w:val="002159FF"/>
    <w:rsid w:val="00217AE6"/>
    <w:rsid w:val="00220199"/>
    <w:rsid w:val="002220E2"/>
    <w:rsid w:val="002222D3"/>
    <w:rsid w:val="00223A5B"/>
    <w:rsid w:val="0022400D"/>
    <w:rsid w:val="002277B8"/>
    <w:rsid w:val="00236453"/>
    <w:rsid w:val="0024296F"/>
    <w:rsid w:val="00246266"/>
    <w:rsid w:val="002464A9"/>
    <w:rsid w:val="00251660"/>
    <w:rsid w:val="00260DB7"/>
    <w:rsid w:val="00264C16"/>
    <w:rsid w:val="00264F8C"/>
    <w:rsid w:val="00270103"/>
    <w:rsid w:val="002706C5"/>
    <w:rsid w:val="00274189"/>
    <w:rsid w:val="00284942"/>
    <w:rsid w:val="00285100"/>
    <w:rsid w:val="002903BC"/>
    <w:rsid w:val="00294D89"/>
    <w:rsid w:val="00294FD9"/>
    <w:rsid w:val="0029762A"/>
    <w:rsid w:val="002A4688"/>
    <w:rsid w:val="002A4AC3"/>
    <w:rsid w:val="002B39EB"/>
    <w:rsid w:val="002B3C04"/>
    <w:rsid w:val="002C3AB2"/>
    <w:rsid w:val="002C4095"/>
    <w:rsid w:val="002E0AAC"/>
    <w:rsid w:val="002E3853"/>
    <w:rsid w:val="002E3FF8"/>
    <w:rsid w:val="002F03F8"/>
    <w:rsid w:val="002F36C6"/>
    <w:rsid w:val="002F3FCF"/>
    <w:rsid w:val="002F70C3"/>
    <w:rsid w:val="003037F4"/>
    <w:rsid w:val="003070E5"/>
    <w:rsid w:val="003125C7"/>
    <w:rsid w:val="0031367D"/>
    <w:rsid w:val="003154C1"/>
    <w:rsid w:val="003207BA"/>
    <w:rsid w:val="00323C55"/>
    <w:rsid w:val="003250D4"/>
    <w:rsid w:val="003306FC"/>
    <w:rsid w:val="003334B6"/>
    <w:rsid w:val="003419D1"/>
    <w:rsid w:val="00357EDF"/>
    <w:rsid w:val="003613C9"/>
    <w:rsid w:val="003675EC"/>
    <w:rsid w:val="00375FDC"/>
    <w:rsid w:val="00385014"/>
    <w:rsid w:val="00386CEC"/>
    <w:rsid w:val="00394BFD"/>
    <w:rsid w:val="00395046"/>
    <w:rsid w:val="00395D3B"/>
    <w:rsid w:val="00395EC1"/>
    <w:rsid w:val="0039663A"/>
    <w:rsid w:val="003B2755"/>
    <w:rsid w:val="003B7021"/>
    <w:rsid w:val="003D571E"/>
    <w:rsid w:val="003E2786"/>
    <w:rsid w:val="003E4F1D"/>
    <w:rsid w:val="003E55E5"/>
    <w:rsid w:val="003E7CBF"/>
    <w:rsid w:val="003F52E0"/>
    <w:rsid w:val="00403EBA"/>
    <w:rsid w:val="004063E4"/>
    <w:rsid w:val="00411D4C"/>
    <w:rsid w:val="00412FE7"/>
    <w:rsid w:val="0041798B"/>
    <w:rsid w:val="00421DCA"/>
    <w:rsid w:val="00424A23"/>
    <w:rsid w:val="00434012"/>
    <w:rsid w:val="004436C0"/>
    <w:rsid w:val="0044492F"/>
    <w:rsid w:val="00445F4C"/>
    <w:rsid w:val="00452A24"/>
    <w:rsid w:val="004530CC"/>
    <w:rsid w:val="00455844"/>
    <w:rsid w:val="004561A2"/>
    <w:rsid w:val="00457631"/>
    <w:rsid w:val="0046192A"/>
    <w:rsid w:val="00466DF5"/>
    <w:rsid w:val="00472395"/>
    <w:rsid w:val="00475AEC"/>
    <w:rsid w:val="00485BE6"/>
    <w:rsid w:val="0048794B"/>
    <w:rsid w:val="004907B8"/>
    <w:rsid w:val="004B14A5"/>
    <w:rsid w:val="004B3E48"/>
    <w:rsid w:val="004C223D"/>
    <w:rsid w:val="004D295A"/>
    <w:rsid w:val="004D5A06"/>
    <w:rsid w:val="004E1D84"/>
    <w:rsid w:val="004E2C3E"/>
    <w:rsid w:val="004E3446"/>
    <w:rsid w:val="004F551F"/>
    <w:rsid w:val="00500227"/>
    <w:rsid w:val="00503BDB"/>
    <w:rsid w:val="00522008"/>
    <w:rsid w:val="0054019C"/>
    <w:rsid w:val="0054117F"/>
    <w:rsid w:val="00541AE2"/>
    <w:rsid w:val="005500F6"/>
    <w:rsid w:val="00553A75"/>
    <w:rsid w:val="00553C3E"/>
    <w:rsid w:val="00554F0E"/>
    <w:rsid w:val="00556102"/>
    <w:rsid w:val="005610EE"/>
    <w:rsid w:val="00562774"/>
    <w:rsid w:val="00562B13"/>
    <w:rsid w:val="0056529A"/>
    <w:rsid w:val="00574657"/>
    <w:rsid w:val="00574B53"/>
    <w:rsid w:val="00577727"/>
    <w:rsid w:val="0058134D"/>
    <w:rsid w:val="00582C89"/>
    <w:rsid w:val="005849D0"/>
    <w:rsid w:val="005A6CF2"/>
    <w:rsid w:val="005B4293"/>
    <w:rsid w:val="005C4890"/>
    <w:rsid w:val="005C54AB"/>
    <w:rsid w:val="005C7B65"/>
    <w:rsid w:val="005D3CE6"/>
    <w:rsid w:val="005E2CA9"/>
    <w:rsid w:val="005E2CD5"/>
    <w:rsid w:val="005E3735"/>
    <w:rsid w:val="005F121D"/>
    <w:rsid w:val="005F4CCD"/>
    <w:rsid w:val="006028ED"/>
    <w:rsid w:val="00606C40"/>
    <w:rsid w:val="006157E1"/>
    <w:rsid w:val="00616D54"/>
    <w:rsid w:val="006262A5"/>
    <w:rsid w:val="00632EDC"/>
    <w:rsid w:val="00634243"/>
    <w:rsid w:val="0063449B"/>
    <w:rsid w:val="00637949"/>
    <w:rsid w:val="00650DB1"/>
    <w:rsid w:val="00653102"/>
    <w:rsid w:val="00653D6F"/>
    <w:rsid w:val="00656B5F"/>
    <w:rsid w:val="00663728"/>
    <w:rsid w:val="00671E5F"/>
    <w:rsid w:val="006738DE"/>
    <w:rsid w:val="006752DC"/>
    <w:rsid w:val="00684812"/>
    <w:rsid w:val="00690924"/>
    <w:rsid w:val="0069192C"/>
    <w:rsid w:val="00692177"/>
    <w:rsid w:val="00692741"/>
    <w:rsid w:val="00697D8B"/>
    <w:rsid w:val="006A0EF1"/>
    <w:rsid w:val="006A3DF4"/>
    <w:rsid w:val="006B3C8A"/>
    <w:rsid w:val="006B7DCC"/>
    <w:rsid w:val="006C0176"/>
    <w:rsid w:val="006C2801"/>
    <w:rsid w:val="006C3657"/>
    <w:rsid w:val="006C6E1F"/>
    <w:rsid w:val="006C73EF"/>
    <w:rsid w:val="006D22B0"/>
    <w:rsid w:val="006D7B32"/>
    <w:rsid w:val="006E4835"/>
    <w:rsid w:val="006E7428"/>
    <w:rsid w:val="006E78DA"/>
    <w:rsid w:val="006F3A4A"/>
    <w:rsid w:val="006F48BA"/>
    <w:rsid w:val="00701577"/>
    <w:rsid w:val="00731E68"/>
    <w:rsid w:val="00732010"/>
    <w:rsid w:val="007330FE"/>
    <w:rsid w:val="00741A49"/>
    <w:rsid w:val="00743B8C"/>
    <w:rsid w:val="00756A69"/>
    <w:rsid w:val="00761F8E"/>
    <w:rsid w:val="007718F9"/>
    <w:rsid w:val="00772AD6"/>
    <w:rsid w:val="00777DD1"/>
    <w:rsid w:val="007905FF"/>
    <w:rsid w:val="00790B43"/>
    <w:rsid w:val="0079368D"/>
    <w:rsid w:val="00793C1F"/>
    <w:rsid w:val="00795CDF"/>
    <w:rsid w:val="007967E5"/>
    <w:rsid w:val="007A3CFC"/>
    <w:rsid w:val="007B0AA7"/>
    <w:rsid w:val="007B48C2"/>
    <w:rsid w:val="007B7E9C"/>
    <w:rsid w:val="007C770C"/>
    <w:rsid w:val="007D6365"/>
    <w:rsid w:val="007D6DC4"/>
    <w:rsid w:val="007D7A27"/>
    <w:rsid w:val="007E68E0"/>
    <w:rsid w:val="007F040A"/>
    <w:rsid w:val="007F3534"/>
    <w:rsid w:val="007F3657"/>
    <w:rsid w:val="00804B3F"/>
    <w:rsid w:val="008205B2"/>
    <w:rsid w:val="00823261"/>
    <w:rsid w:val="00834106"/>
    <w:rsid w:val="00834A19"/>
    <w:rsid w:val="00840685"/>
    <w:rsid w:val="00840835"/>
    <w:rsid w:val="008459A2"/>
    <w:rsid w:val="00845DFE"/>
    <w:rsid w:val="008468DD"/>
    <w:rsid w:val="00856B50"/>
    <w:rsid w:val="00865F78"/>
    <w:rsid w:val="008764EC"/>
    <w:rsid w:val="00877FB8"/>
    <w:rsid w:val="008804E4"/>
    <w:rsid w:val="0088447C"/>
    <w:rsid w:val="0089115C"/>
    <w:rsid w:val="00896541"/>
    <w:rsid w:val="008969B5"/>
    <w:rsid w:val="008A0B6C"/>
    <w:rsid w:val="008A6ED9"/>
    <w:rsid w:val="008A79A4"/>
    <w:rsid w:val="008B542F"/>
    <w:rsid w:val="008B56E1"/>
    <w:rsid w:val="008C1317"/>
    <w:rsid w:val="008F5242"/>
    <w:rsid w:val="0090202A"/>
    <w:rsid w:val="009078D8"/>
    <w:rsid w:val="0091543F"/>
    <w:rsid w:val="00921430"/>
    <w:rsid w:val="0092261C"/>
    <w:rsid w:val="0092703C"/>
    <w:rsid w:val="00927D3F"/>
    <w:rsid w:val="009316ED"/>
    <w:rsid w:val="00933F33"/>
    <w:rsid w:val="009359DE"/>
    <w:rsid w:val="0093612D"/>
    <w:rsid w:val="009413DD"/>
    <w:rsid w:val="009426E3"/>
    <w:rsid w:val="00944FB5"/>
    <w:rsid w:val="009474C4"/>
    <w:rsid w:val="009476F1"/>
    <w:rsid w:val="00951871"/>
    <w:rsid w:val="009563BE"/>
    <w:rsid w:val="00965FFF"/>
    <w:rsid w:val="009668E0"/>
    <w:rsid w:val="00972A49"/>
    <w:rsid w:val="00983601"/>
    <w:rsid w:val="00983BA5"/>
    <w:rsid w:val="009B0FB3"/>
    <w:rsid w:val="009B48CB"/>
    <w:rsid w:val="009B6F46"/>
    <w:rsid w:val="009C0F65"/>
    <w:rsid w:val="009C4809"/>
    <w:rsid w:val="009C5927"/>
    <w:rsid w:val="009D159E"/>
    <w:rsid w:val="009D29A2"/>
    <w:rsid w:val="009D7946"/>
    <w:rsid w:val="009E0044"/>
    <w:rsid w:val="009E2888"/>
    <w:rsid w:val="009E3A04"/>
    <w:rsid w:val="009F6E98"/>
    <w:rsid w:val="00A06AE9"/>
    <w:rsid w:val="00A0765A"/>
    <w:rsid w:val="00A10D75"/>
    <w:rsid w:val="00A17611"/>
    <w:rsid w:val="00A17AB9"/>
    <w:rsid w:val="00A232C1"/>
    <w:rsid w:val="00A3432B"/>
    <w:rsid w:val="00A42EEF"/>
    <w:rsid w:val="00A4566E"/>
    <w:rsid w:val="00A46C6A"/>
    <w:rsid w:val="00A47461"/>
    <w:rsid w:val="00A51E20"/>
    <w:rsid w:val="00A563C6"/>
    <w:rsid w:val="00A608EA"/>
    <w:rsid w:val="00A60DFF"/>
    <w:rsid w:val="00A61514"/>
    <w:rsid w:val="00A62BB8"/>
    <w:rsid w:val="00A70C5D"/>
    <w:rsid w:val="00A7211C"/>
    <w:rsid w:val="00A80233"/>
    <w:rsid w:val="00A9128D"/>
    <w:rsid w:val="00A9279C"/>
    <w:rsid w:val="00A97C44"/>
    <w:rsid w:val="00AA2FAD"/>
    <w:rsid w:val="00AD3424"/>
    <w:rsid w:val="00AD7D4A"/>
    <w:rsid w:val="00AE1A78"/>
    <w:rsid w:val="00AE4E8A"/>
    <w:rsid w:val="00AE57EE"/>
    <w:rsid w:val="00AE74DC"/>
    <w:rsid w:val="00AF2BAB"/>
    <w:rsid w:val="00B15999"/>
    <w:rsid w:val="00B2222F"/>
    <w:rsid w:val="00B41CFC"/>
    <w:rsid w:val="00B4305F"/>
    <w:rsid w:val="00B60E19"/>
    <w:rsid w:val="00B74874"/>
    <w:rsid w:val="00B75CD0"/>
    <w:rsid w:val="00BA3034"/>
    <w:rsid w:val="00BA3112"/>
    <w:rsid w:val="00BA59A4"/>
    <w:rsid w:val="00BA5C8C"/>
    <w:rsid w:val="00BB14BE"/>
    <w:rsid w:val="00BB759C"/>
    <w:rsid w:val="00BC75D0"/>
    <w:rsid w:val="00BE4869"/>
    <w:rsid w:val="00BF6736"/>
    <w:rsid w:val="00C0482D"/>
    <w:rsid w:val="00C23754"/>
    <w:rsid w:val="00C25477"/>
    <w:rsid w:val="00C26711"/>
    <w:rsid w:val="00C31E63"/>
    <w:rsid w:val="00C34CBB"/>
    <w:rsid w:val="00C368A8"/>
    <w:rsid w:val="00C40B98"/>
    <w:rsid w:val="00C62BB2"/>
    <w:rsid w:val="00C66106"/>
    <w:rsid w:val="00C6610F"/>
    <w:rsid w:val="00C7308E"/>
    <w:rsid w:val="00C748CB"/>
    <w:rsid w:val="00C83ECA"/>
    <w:rsid w:val="00C90215"/>
    <w:rsid w:val="00C92023"/>
    <w:rsid w:val="00CA0BDB"/>
    <w:rsid w:val="00CA2E78"/>
    <w:rsid w:val="00CC4157"/>
    <w:rsid w:val="00CD0679"/>
    <w:rsid w:val="00CD3A51"/>
    <w:rsid w:val="00CD57AC"/>
    <w:rsid w:val="00CE1989"/>
    <w:rsid w:val="00CE7261"/>
    <w:rsid w:val="00CF5492"/>
    <w:rsid w:val="00D00251"/>
    <w:rsid w:val="00D13FB4"/>
    <w:rsid w:val="00D1471D"/>
    <w:rsid w:val="00D15DA8"/>
    <w:rsid w:val="00D160A8"/>
    <w:rsid w:val="00D23131"/>
    <w:rsid w:val="00D23382"/>
    <w:rsid w:val="00D26D99"/>
    <w:rsid w:val="00D2737E"/>
    <w:rsid w:val="00D41D26"/>
    <w:rsid w:val="00D424B0"/>
    <w:rsid w:val="00D426FE"/>
    <w:rsid w:val="00D46A1B"/>
    <w:rsid w:val="00D47EDD"/>
    <w:rsid w:val="00D565BD"/>
    <w:rsid w:val="00D62F3A"/>
    <w:rsid w:val="00D70377"/>
    <w:rsid w:val="00D709C5"/>
    <w:rsid w:val="00D70AFB"/>
    <w:rsid w:val="00D71F9C"/>
    <w:rsid w:val="00D72715"/>
    <w:rsid w:val="00D73FBD"/>
    <w:rsid w:val="00D853CE"/>
    <w:rsid w:val="00D93C92"/>
    <w:rsid w:val="00D94878"/>
    <w:rsid w:val="00DA29ED"/>
    <w:rsid w:val="00DA42E5"/>
    <w:rsid w:val="00DA4B8B"/>
    <w:rsid w:val="00DA562A"/>
    <w:rsid w:val="00DA73B1"/>
    <w:rsid w:val="00DB26EB"/>
    <w:rsid w:val="00DB595F"/>
    <w:rsid w:val="00DC203B"/>
    <w:rsid w:val="00DD46A7"/>
    <w:rsid w:val="00DD618A"/>
    <w:rsid w:val="00DD6CD2"/>
    <w:rsid w:val="00DE6FD8"/>
    <w:rsid w:val="00DE7543"/>
    <w:rsid w:val="00DF337B"/>
    <w:rsid w:val="00DF3E98"/>
    <w:rsid w:val="00DF3FE0"/>
    <w:rsid w:val="00DF4B64"/>
    <w:rsid w:val="00DF6FE9"/>
    <w:rsid w:val="00E13068"/>
    <w:rsid w:val="00E216E5"/>
    <w:rsid w:val="00E22E27"/>
    <w:rsid w:val="00E237B8"/>
    <w:rsid w:val="00E26D87"/>
    <w:rsid w:val="00E3009F"/>
    <w:rsid w:val="00E31AA7"/>
    <w:rsid w:val="00E35C7A"/>
    <w:rsid w:val="00E37604"/>
    <w:rsid w:val="00E46650"/>
    <w:rsid w:val="00E47E35"/>
    <w:rsid w:val="00E51204"/>
    <w:rsid w:val="00E52A13"/>
    <w:rsid w:val="00E7002B"/>
    <w:rsid w:val="00E720FE"/>
    <w:rsid w:val="00E752FB"/>
    <w:rsid w:val="00E767AD"/>
    <w:rsid w:val="00E81472"/>
    <w:rsid w:val="00E85F12"/>
    <w:rsid w:val="00EA1027"/>
    <w:rsid w:val="00EA1F4A"/>
    <w:rsid w:val="00EA3034"/>
    <w:rsid w:val="00EB0810"/>
    <w:rsid w:val="00EB39F2"/>
    <w:rsid w:val="00EB5F4D"/>
    <w:rsid w:val="00EB6868"/>
    <w:rsid w:val="00EC1916"/>
    <w:rsid w:val="00EC32E7"/>
    <w:rsid w:val="00EC4229"/>
    <w:rsid w:val="00EE1A12"/>
    <w:rsid w:val="00EE76D7"/>
    <w:rsid w:val="00EF7D34"/>
    <w:rsid w:val="00F0655D"/>
    <w:rsid w:val="00F13063"/>
    <w:rsid w:val="00F1306D"/>
    <w:rsid w:val="00F13625"/>
    <w:rsid w:val="00F14D6A"/>
    <w:rsid w:val="00F15723"/>
    <w:rsid w:val="00F22A4A"/>
    <w:rsid w:val="00F409F6"/>
    <w:rsid w:val="00F454D2"/>
    <w:rsid w:val="00F610AE"/>
    <w:rsid w:val="00F741F1"/>
    <w:rsid w:val="00F77DB6"/>
    <w:rsid w:val="00F829D9"/>
    <w:rsid w:val="00F8331E"/>
    <w:rsid w:val="00F86A89"/>
    <w:rsid w:val="00F92508"/>
    <w:rsid w:val="00F96E6A"/>
    <w:rsid w:val="00FA3EA1"/>
    <w:rsid w:val="00FA6A28"/>
    <w:rsid w:val="00FA7086"/>
    <w:rsid w:val="00FB3701"/>
    <w:rsid w:val="00FB65C0"/>
    <w:rsid w:val="00FC55C1"/>
    <w:rsid w:val="00FC657B"/>
    <w:rsid w:val="00FE0FBF"/>
    <w:rsid w:val="00FE1AE3"/>
    <w:rsid w:val="00FE1F7B"/>
    <w:rsid w:val="00FF262C"/>
    <w:rsid w:val="00FF6BC5"/>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57969"/>
  <w15:docId w15:val="{AC3FFF30-69B0-4CE3-9DA3-B306B345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ntium" w:eastAsia="MS Mincho" w:hAnsi="Gentium" w:cs="Gentium"/>
        <w:sz w:val="24"/>
        <w:szCs w:val="24"/>
        <w:lang w:val="en-GB" w:eastAsia="en-GB" w:bidi="hi-IN"/>
      </w:rPr>
    </w:rPrDefault>
    <w:pPrDefault>
      <w:pPr>
        <w:widowControl w:val="0"/>
        <w:ind w:firstLine="567"/>
        <w:jc w:val="both"/>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qFormat="1"/>
    <w:lsdException w:name="footer" w:semiHidden="1" w:uiPriority="24"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 w:unhideWhenUsed="1" w:qFormat="1"/>
    <w:lsdException w:name="List Bullet" w:semiHidden="1" w:unhideWhenUsed="1"/>
    <w:lsdException w:name="List Number" w:semiHidden="1" w:unhideWhenUsed="1"/>
    <w:lsdException w:name="List 2" w:semiHidden="1" w:uiPriority="7" w:unhideWhenUsed="1"/>
    <w:lsdException w:name="List 3" w:semiHidden="1" w:uiPriority="7" w:unhideWhenUsed="1"/>
    <w:lsdException w:name="List 4" w:semiHidden="1" w:uiPriority="7" w:unhideWhenUsed="1"/>
    <w:lsdException w:name="List 5" w:semiHidden="1" w:uiPriority="7"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7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E1A12"/>
    <w:pPr>
      <w:autoSpaceDE w:val="0"/>
      <w:autoSpaceDN w:val="0"/>
      <w:spacing w:line="280" w:lineRule="exact"/>
      <w:ind w:firstLine="0"/>
      <w:jc w:val="left"/>
    </w:pPr>
    <w:rPr>
      <w:rFonts w:ascii="Gentium Plus" w:eastAsia="Arial Unicode MS" w:hAnsi="Gentium Plus" w:cs="Arial Unicode MS"/>
      <w:sz w:val="22"/>
      <w:szCs w:val="22"/>
      <w:lang w:eastAsia="en-US" w:bidi="ar-SA"/>
    </w:rPr>
  </w:style>
  <w:style w:type="paragraph" w:styleId="Cmsor1">
    <w:name w:val="heading 1"/>
    <w:basedOn w:val="Norml"/>
    <w:next w:val="Norml"/>
    <w:link w:val="Cmsor1Char"/>
    <w:uiPriority w:val="4"/>
    <w:qFormat/>
    <w:rsid w:val="00EE1A12"/>
    <w:pPr>
      <w:keepNext/>
      <w:pageBreakBefore/>
      <w:tabs>
        <w:tab w:val="left" w:pos="425"/>
      </w:tabs>
      <w:spacing w:before="240" w:after="60" w:line="360" w:lineRule="exact"/>
      <w:jc w:val="center"/>
      <w:outlineLvl w:val="0"/>
    </w:pPr>
    <w:rPr>
      <w:rFonts w:ascii="Calibri" w:hAnsi="Calibri"/>
      <w:b/>
      <w:bCs/>
      <w:kern w:val="32"/>
      <w:sz w:val="32"/>
      <w:szCs w:val="30"/>
    </w:rPr>
  </w:style>
  <w:style w:type="paragraph" w:styleId="Cmsor2">
    <w:name w:val="heading 2"/>
    <w:basedOn w:val="Cmsor1"/>
    <w:next w:val="Norml"/>
    <w:link w:val="Cmsor2Char"/>
    <w:uiPriority w:val="4"/>
    <w:qFormat/>
    <w:rsid w:val="00EE1A12"/>
    <w:pPr>
      <w:pageBreakBefore w:val="0"/>
      <w:tabs>
        <w:tab w:val="left" w:pos="567"/>
      </w:tabs>
      <w:jc w:val="left"/>
      <w:outlineLvl w:val="1"/>
    </w:pPr>
    <w:rPr>
      <w:b w:val="0"/>
      <w:bCs w:val="0"/>
      <w:sz w:val="28"/>
      <w:szCs w:val="26"/>
    </w:rPr>
  </w:style>
  <w:style w:type="paragraph" w:styleId="Cmsor3">
    <w:name w:val="heading 3"/>
    <w:basedOn w:val="Cmsor1"/>
    <w:next w:val="Norml"/>
    <w:link w:val="Cmsor3Char"/>
    <w:uiPriority w:val="4"/>
    <w:qFormat/>
    <w:rsid w:val="00EE1A12"/>
    <w:pPr>
      <w:pageBreakBefore w:val="0"/>
      <w:tabs>
        <w:tab w:val="left" w:pos="709"/>
      </w:tabs>
      <w:spacing w:before="120"/>
      <w:jc w:val="left"/>
      <w:outlineLvl w:val="2"/>
    </w:pPr>
    <w:rPr>
      <w:b w:val="0"/>
      <w:bCs w:val="0"/>
      <w:sz w:val="24"/>
      <w:szCs w:val="24"/>
    </w:rPr>
  </w:style>
  <w:style w:type="paragraph" w:styleId="Cmsor4">
    <w:name w:val="heading 4"/>
    <w:basedOn w:val="Cmsor3"/>
    <w:next w:val="Norml"/>
    <w:link w:val="Cmsor4Char"/>
    <w:uiPriority w:val="4"/>
    <w:qFormat/>
    <w:rsid w:val="00EE1A12"/>
    <w:pPr>
      <w:spacing w:before="240"/>
      <w:outlineLvl w:val="3"/>
    </w:pPr>
  </w:style>
  <w:style w:type="paragraph" w:styleId="Cmsor5">
    <w:name w:val="heading 5"/>
    <w:basedOn w:val="Norml"/>
    <w:next w:val="Cmsor3"/>
    <w:link w:val="Cmsor5Char"/>
    <w:uiPriority w:val="4"/>
    <w:qFormat/>
    <w:rsid w:val="00EE1A12"/>
    <w:pPr>
      <w:spacing w:before="120" w:after="60"/>
      <w:outlineLvl w:val="4"/>
    </w:pPr>
    <w:rPr>
      <w:rFonts w:ascii="Tahoma" w:hAnsi="Tahoma"/>
    </w:rPr>
  </w:style>
  <w:style w:type="paragraph" w:styleId="Cmsor6">
    <w:name w:val="heading 6"/>
    <w:basedOn w:val="Norml"/>
    <w:next w:val="Norml"/>
    <w:uiPriority w:val="9"/>
    <w:semiHidden/>
    <w:unhideWhenUsed/>
    <w:qFormat/>
    <w:rsid w:val="00EE1A12"/>
    <w:pPr>
      <w:keepNext/>
      <w:keepLines/>
      <w:spacing w:before="200" w:after="40"/>
      <w:outlineLvl w:val="5"/>
    </w:pPr>
    <w:rPr>
      <w:b/>
      <w:sz w:val="20"/>
      <w:szCs w:val="20"/>
    </w:rPr>
  </w:style>
  <w:style w:type="character" w:default="1" w:styleId="Bekezdsalapbettpusa">
    <w:name w:val="Default Paragraph Font"/>
    <w:uiPriority w:val="1"/>
    <w:semiHidden/>
    <w:unhideWhenUsed/>
    <w:rsid w:val="00EE1A12"/>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E1A12"/>
  </w:style>
  <w:style w:type="table" w:customStyle="1" w:styleId="TableNormal">
    <w:name w:val="Table Normal"/>
    <w:rsid w:val="00EE1A12"/>
    <w:pPr>
      <w:ind w:firstLine="0"/>
    </w:pPr>
    <w:rPr>
      <w:rFonts w:ascii="Gentium Plus" w:eastAsia="Arial Unicode MS" w:hAnsi="Gentium Plus" w:cs="Arial Unicode MS"/>
    </w:rPr>
    <w:tblPr>
      <w:tblCellMar>
        <w:top w:w="0" w:type="dxa"/>
        <w:left w:w="0" w:type="dxa"/>
        <w:bottom w:w="0" w:type="dxa"/>
        <w:right w:w="0" w:type="dxa"/>
      </w:tblCellMar>
    </w:tblPr>
  </w:style>
  <w:style w:type="paragraph" w:styleId="Cm">
    <w:name w:val="Title"/>
    <w:basedOn w:val="Norml"/>
    <w:link w:val="CmChar"/>
    <w:uiPriority w:val="9"/>
    <w:qFormat/>
    <w:rsid w:val="00EE1A12"/>
    <w:pPr>
      <w:pageBreakBefore/>
      <w:spacing w:after="240" w:line="240" w:lineRule="auto"/>
      <w:jc w:val="center"/>
      <w:outlineLvl w:val="0"/>
    </w:pPr>
    <w:rPr>
      <w:rFonts w:ascii="Calibri" w:hAnsi="Calibri"/>
      <w:b/>
      <w:bCs/>
      <w:kern w:val="28"/>
      <w:sz w:val="96"/>
      <w:szCs w:val="32"/>
    </w:rPr>
  </w:style>
  <w:style w:type="paragraph" w:styleId="Alcm">
    <w:name w:val="Subtitle"/>
    <w:basedOn w:val="Norml"/>
    <w:link w:val="AlcmChar"/>
    <w:uiPriority w:val="9"/>
    <w:qFormat/>
    <w:rsid w:val="00EE1A12"/>
    <w:pPr>
      <w:spacing w:before="480" w:after="240" w:line="240" w:lineRule="auto"/>
      <w:jc w:val="center"/>
      <w:outlineLvl w:val="1"/>
    </w:pPr>
    <w:rPr>
      <w:rFonts w:ascii="Calibri" w:hAnsi="Calibri"/>
      <w:sz w:val="28"/>
      <w:szCs w:val="26"/>
    </w:rPr>
  </w:style>
  <w:style w:type="paragraph" w:styleId="Jegyzetszveg">
    <w:name w:val="annotation text"/>
    <w:basedOn w:val="Norml"/>
    <w:link w:val="JegyzetszvegChar"/>
    <w:uiPriority w:val="99"/>
    <w:unhideWhenUsed/>
    <w:rsid w:val="00EE1A12"/>
    <w:rPr>
      <w:rFonts w:cs="Mangal"/>
      <w:sz w:val="20"/>
      <w:szCs w:val="18"/>
    </w:rPr>
  </w:style>
  <w:style w:type="character" w:customStyle="1" w:styleId="JegyzetszvegChar">
    <w:name w:val="Jegyzetszöveg Char"/>
    <w:basedOn w:val="Bekezdsalapbettpusa"/>
    <w:link w:val="Jegyzetszveg"/>
    <w:uiPriority w:val="99"/>
    <w:rsid w:val="00EE1A12"/>
    <w:rPr>
      <w:rFonts w:ascii="Gentium Plus" w:eastAsia="Arial Unicode MS" w:hAnsi="Gentium Plus" w:cs="Mangal"/>
      <w:sz w:val="20"/>
      <w:szCs w:val="18"/>
      <w:lang w:eastAsia="en-US" w:bidi="ar-SA"/>
    </w:rPr>
  </w:style>
  <w:style w:type="character" w:styleId="Jegyzethivatkozs">
    <w:name w:val="annotation reference"/>
    <w:basedOn w:val="Bekezdsalapbettpusa"/>
    <w:uiPriority w:val="99"/>
    <w:semiHidden/>
    <w:unhideWhenUsed/>
    <w:rsid w:val="00EE1A12"/>
    <w:rPr>
      <w:sz w:val="16"/>
      <w:szCs w:val="16"/>
    </w:rPr>
  </w:style>
  <w:style w:type="paragraph" w:styleId="Buborkszveg">
    <w:name w:val="Balloon Text"/>
    <w:basedOn w:val="Norml"/>
    <w:link w:val="BuborkszvegChar"/>
    <w:uiPriority w:val="99"/>
    <w:semiHidden/>
    <w:unhideWhenUsed/>
    <w:rsid w:val="00EE1A12"/>
    <w:rPr>
      <w:rFonts w:ascii="Segoe UI" w:hAnsi="Segoe UI" w:cs="Mangal"/>
      <w:sz w:val="18"/>
      <w:szCs w:val="16"/>
    </w:rPr>
  </w:style>
  <w:style w:type="character" w:customStyle="1" w:styleId="BuborkszvegChar">
    <w:name w:val="Buborékszöveg Char"/>
    <w:basedOn w:val="Bekezdsalapbettpusa"/>
    <w:link w:val="Buborkszveg"/>
    <w:uiPriority w:val="99"/>
    <w:semiHidden/>
    <w:rsid w:val="00EE1A12"/>
    <w:rPr>
      <w:rFonts w:ascii="Segoe UI" w:eastAsia="Arial Unicode MS" w:hAnsi="Segoe UI" w:cs="Mangal"/>
      <w:sz w:val="18"/>
      <w:szCs w:val="16"/>
      <w:lang w:eastAsia="en-US" w:bidi="ar-SA"/>
    </w:rPr>
  </w:style>
  <w:style w:type="character" w:customStyle="1" w:styleId="AlcmChar">
    <w:name w:val="Alcím Char"/>
    <w:basedOn w:val="Bekezdsalapbettpusa"/>
    <w:link w:val="Alcm"/>
    <w:uiPriority w:val="9"/>
    <w:rsid w:val="00EE1A12"/>
    <w:rPr>
      <w:rFonts w:ascii="Calibri" w:eastAsia="Arial Unicode MS" w:hAnsi="Calibri" w:cs="Arial Unicode MS"/>
      <w:sz w:val="28"/>
      <w:szCs w:val="26"/>
      <w:lang w:eastAsia="en-US" w:bidi="ar-SA"/>
    </w:rPr>
  </w:style>
  <w:style w:type="character" w:customStyle="1" w:styleId="CmChar">
    <w:name w:val="Cím Char"/>
    <w:basedOn w:val="Bekezdsalapbettpusa"/>
    <w:link w:val="Cm"/>
    <w:uiPriority w:val="9"/>
    <w:rsid w:val="00EE1A12"/>
    <w:rPr>
      <w:rFonts w:ascii="Calibri" w:eastAsia="Arial Unicode MS" w:hAnsi="Calibri" w:cs="Arial Unicode MS"/>
      <w:b/>
      <w:bCs/>
      <w:kern w:val="28"/>
      <w:sz w:val="96"/>
      <w:szCs w:val="32"/>
      <w:lang w:eastAsia="en-US" w:bidi="ar-SA"/>
    </w:rPr>
  </w:style>
  <w:style w:type="character" w:customStyle="1" w:styleId="Cmsor1Char">
    <w:name w:val="Címsor 1 Char"/>
    <w:basedOn w:val="Bekezdsalapbettpusa"/>
    <w:link w:val="Cmsor1"/>
    <w:uiPriority w:val="4"/>
    <w:rsid w:val="00EE1A12"/>
    <w:rPr>
      <w:rFonts w:ascii="Calibri" w:eastAsia="Arial Unicode MS" w:hAnsi="Calibri" w:cs="Arial Unicode MS"/>
      <w:b/>
      <w:bCs/>
      <w:kern w:val="32"/>
      <w:sz w:val="32"/>
      <w:szCs w:val="30"/>
      <w:lang w:eastAsia="en-US" w:bidi="ar-SA"/>
    </w:rPr>
  </w:style>
  <w:style w:type="character" w:customStyle="1" w:styleId="Cmsor2Char">
    <w:name w:val="Címsor 2 Char"/>
    <w:basedOn w:val="Bekezdsalapbettpusa"/>
    <w:link w:val="Cmsor2"/>
    <w:uiPriority w:val="4"/>
    <w:rsid w:val="00EE1A12"/>
    <w:rPr>
      <w:rFonts w:ascii="Calibri" w:eastAsia="Arial Unicode MS" w:hAnsi="Calibri" w:cs="Arial Unicode MS"/>
      <w:kern w:val="32"/>
      <w:sz w:val="28"/>
      <w:szCs w:val="26"/>
      <w:lang w:eastAsia="en-US" w:bidi="ar-SA"/>
    </w:rPr>
  </w:style>
  <w:style w:type="character" w:customStyle="1" w:styleId="Cmsor3Char">
    <w:name w:val="Címsor 3 Char"/>
    <w:basedOn w:val="Bekezdsalapbettpusa"/>
    <w:link w:val="Cmsor3"/>
    <w:uiPriority w:val="4"/>
    <w:rsid w:val="00EE1A12"/>
    <w:rPr>
      <w:rFonts w:ascii="Calibri" w:eastAsia="Arial Unicode MS" w:hAnsi="Calibri" w:cs="Arial Unicode MS"/>
      <w:kern w:val="32"/>
      <w:lang w:eastAsia="en-US" w:bidi="ar-SA"/>
    </w:rPr>
  </w:style>
  <w:style w:type="character" w:customStyle="1" w:styleId="Cmsor4Char">
    <w:name w:val="Címsor 4 Char"/>
    <w:basedOn w:val="Bekezdsalapbettpusa"/>
    <w:link w:val="Cmsor4"/>
    <w:uiPriority w:val="4"/>
    <w:rsid w:val="00EE1A12"/>
    <w:rPr>
      <w:rFonts w:ascii="Calibri" w:eastAsia="Arial Unicode MS" w:hAnsi="Calibri" w:cs="Arial Unicode MS"/>
      <w:kern w:val="32"/>
      <w:lang w:eastAsia="en-US" w:bidi="ar-SA"/>
    </w:rPr>
  </w:style>
  <w:style w:type="character" w:customStyle="1" w:styleId="Cmsor5Char">
    <w:name w:val="Címsor 5 Char"/>
    <w:basedOn w:val="Bekezdsalapbettpusa"/>
    <w:link w:val="Cmsor5"/>
    <w:uiPriority w:val="4"/>
    <w:rsid w:val="00EE1A12"/>
    <w:rPr>
      <w:rFonts w:ascii="Tahoma" w:eastAsia="Arial Unicode MS" w:hAnsi="Tahoma" w:cs="Arial Unicode MS"/>
      <w:sz w:val="22"/>
      <w:szCs w:val="22"/>
      <w:lang w:eastAsia="en-US" w:bidi="ar-SA"/>
    </w:rPr>
  </w:style>
  <w:style w:type="paragraph" w:styleId="llb">
    <w:name w:val="footer"/>
    <w:basedOn w:val="Norml"/>
    <w:link w:val="llbChar"/>
    <w:uiPriority w:val="24"/>
    <w:rsid w:val="00EE1A12"/>
    <w:pPr>
      <w:tabs>
        <w:tab w:val="center" w:pos="4536"/>
        <w:tab w:val="right" w:pos="9072"/>
      </w:tabs>
    </w:pPr>
  </w:style>
  <w:style w:type="character" w:customStyle="1" w:styleId="llbChar">
    <w:name w:val="Élőláb Char"/>
    <w:basedOn w:val="Bekezdsalapbettpusa"/>
    <w:link w:val="llb"/>
    <w:uiPriority w:val="24"/>
    <w:rsid w:val="00EE1A12"/>
    <w:rPr>
      <w:rFonts w:ascii="Gentium Plus" w:eastAsia="Arial Unicode MS" w:hAnsi="Gentium Plus" w:cs="Arial Unicode MS"/>
      <w:sz w:val="22"/>
      <w:szCs w:val="22"/>
      <w:lang w:eastAsia="en-US" w:bidi="ar-SA"/>
    </w:rPr>
  </w:style>
  <w:style w:type="character" w:customStyle="1" w:styleId="Foreign">
    <w:name w:val="Foreign"/>
    <w:basedOn w:val="Bekezdsalapbettpusa"/>
    <w:uiPriority w:val="1"/>
    <w:rsid w:val="00EE1A12"/>
    <w:rPr>
      <w:i/>
      <w:noProof/>
    </w:rPr>
  </w:style>
  <w:style w:type="paragraph" w:styleId="Lista">
    <w:name w:val="List"/>
    <w:basedOn w:val="Norml"/>
    <w:uiPriority w:val="7"/>
    <w:qFormat/>
    <w:rsid w:val="00EE1A12"/>
    <w:pPr>
      <w:keepLines/>
      <w:widowControl/>
      <w:numPr>
        <w:numId w:val="4"/>
      </w:numPr>
    </w:pPr>
  </w:style>
  <w:style w:type="paragraph" w:styleId="Lista2">
    <w:name w:val="List 2"/>
    <w:basedOn w:val="Lista"/>
    <w:uiPriority w:val="7"/>
    <w:rsid w:val="00EE1A12"/>
    <w:pPr>
      <w:numPr>
        <w:ilvl w:val="1"/>
      </w:numPr>
    </w:pPr>
  </w:style>
  <w:style w:type="paragraph" w:styleId="Lista3">
    <w:name w:val="List 3"/>
    <w:basedOn w:val="Lista"/>
    <w:uiPriority w:val="7"/>
    <w:rsid w:val="00EE1A12"/>
    <w:pPr>
      <w:numPr>
        <w:ilvl w:val="2"/>
      </w:numPr>
    </w:pPr>
  </w:style>
  <w:style w:type="paragraph" w:styleId="Lista4">
    <w:name w:val="List 4"/>
    <w:basedOn w:val="Lista"/>
    <w:uiPriority w:val="7"/>
    <w:rsid w:val="00EE1A12"/>
    <w:pPr>
      <w:numPr>
        <w:ilvl w:val="3"/>
      </w:numPr>
    </w:pPr>
  </w:style>
  <w:style w:type="paragraph" w:styleId="Lista5">
    <w:name w:val="List 5"/>
    <w:basedOn w:val="Lista"/>
    <w:uiPriority w:val="7"/>
    <w:rsid w:val="00EE1A12"/>
    <w:pPr>
      <w:numPr>
        <w:ilvl w:val="4"/>
      </w:numPr>
    </w:pPr>
  </w:style>
  <w:style w:type="paragraph" w:styleId="lfej">
    <w:name w:val="header"/>
    <w:basedOn w:val="Norml"/>
    <w:link w:val="lfejChar"/>
    <w:uiPriority w:val="24"/>
    <w:qFormat/>
    <w:rsid w:val="00EE1A12"/>
    <w:pPr>
      <w:tabs>
        <w:tab w:val="center" w:pos="4536"/>
        <w:tab w:val="right" w:pos="9072"/>
      </w:tabs>
    </w:pPr>
  </w:style>
  <w:style w:type="character" w:customStyle="1" w:styleId="lfejChar">
    <w:name w:val="Élőfej Char"/>
    <w:basedOn w:val="Bekezdsalapbettpusa"/>
    <w:link w:val="lfej"/>
    <w:uiPriority w:val="24"/>
    <w:rsid w:val="00EE1A12"/>
    <w:rPr>
      <w:rFonts w:ascii="Gentium Plus" w:eastAsia="Arial Unicode MS" w:hAnsi="Gentium Plus" w:cs="Arial Unicode MS"/>
      <w:sz w:val="22"/>
      <w:szCs w:val="22"/>
      <w:lang w:eastAsia="en-US" w:bidi="ar-SA"/>
    </w:rPr>
  </w:style>
  <w:style w:type="paragraph" w:styleId="Irodalomjegyzk">
    <w:name w:val="Bibliography"/>
    <w:aliases w:val="Bibliography"/>
    <w:basedOn w:val="Norml"/>
    <w:uiPriority w:val="37"/>
    <w:unhideWhenUsed/>
    <w:rsid w:val="00EE1A12"/>
    <w:pPr>
      <w:ind w:left="720" w:hanging="720"/>
    </w:pPr>
  </w:style>
  <w:style w:type="character" w:customStyle="1" w:styleId="Code">
    <w:name w:val="Code"/>
    <w:uiPriority w:val="1"/>
    <w:qFormat/>
    <w:rsid w:val="00EE1A12"/>
    <w:rPr>
      <w:rFonts w:ascii="Consolas" w:eastAsia="Arial Unicode MS" w:hAnsi="Consolas" w:cs="Consolas"/>
      <w:noProof/>
      <w:color w:val="002060"/>
      <w:bdr w:val="none" w:sz="0" w:space="0" w:color="auto"/>
      <w:shd w:val="clear" w:color="auto" w:fill="F2F2F2" w:themeFill="background1" w:themeFillShade="F2"/>
      <w:lang w:val="en-GB"/>
    </w:rPr>
  </w:style>
  <w:style w:type="character" w:customStyle="1" w:styleId="Comment">
    <w:name w:val="Comment"/>
    <w:basedOn w:val="Bekezdsalapbettpusa"/>
    <w:uiPriority w:val="1"/>
    <w:qFormat/>
    <w:rsid w:val="00F409F6"/>
    <w:rPr>
      <w:rFonts w:ascii="Tahoma" w:hAnsi="Tahoma"/>
      <w:noProof/>
      <w:color w:val="00B050"/>
      <w:sz w:val="20"/>
      <w:lang w:val="en-GB"/>
    </w:rPr>
  </w:style>
  <w:style w:type="paragraph" w:styleId="Lbjegyzetszveg">
    <w:name w:val="footnote text"/>
    <w:basedOn w:val="Norml"/>
    <w:link w:val="LbjegyzetszvegChar"/>
    <w:uiPriority w:val="99"/>
    <w:unhideWhenUsed/>
    <w:rsid w:val="00EE1A12"/>
    <w:pPr>
      <w:tabs>
        <w:tab w:val="right" w:pos="227"/>
        <w:tab w:val="left" w:pos="284"/>
      </w:tabs>
      <w:spacing w:line="220" w:lineRule="exact"/>
      <w:ind w:left="284" w:hanging="284"/>
    </w:pPr>
    <w:rPr>
      <w:sz w:val="18"/>
      <w:szCs w:val="16"/>
    </w:rPr>
  </w:style>
  <w:style w:type="character" w:styleId="Lbjegyzet-hivatkozs">
    <w:name w:val="footnote reference"/>
    <w:basedOn w:val="Bekezdsalapbettpusa"/>
    <w:uiPriority w:val="99"/>
    <w:unhideWhenUsed/>
    <w:rsid w:val="00EE1A12"/>
    <w:rPr>
      <w:vertAlign w:val="superscript"/>
    </w:rPr>
  </w:style>
  <w:style w:type="character" w:customStyle="1" w:styleId="ForeignKannadaScript">
    <w:name w:val="Foreign: KannadaScript"/>
    <w:basedOn w:val="Foreign"/>
    <w:uiPriority w:val="1"/>
    <w:qFormat/>
    <w:rsid w:val="00EE1A12"/>
    <w:rPr>
      <w:rFonts w:ascii="Gentium Plus" w:hAnsi="Gentium Plus" w:cs="Arial Unicode MS"/>
      <w:b w:val="0"/>
      <w:i w:val="0"/>
      <w:noProof/>
    </w:rPr>
  </w:style>
  <w:style w:type="character" w:customStyle="1" w:styleId="ForeignTamilScript">
    <w:name w:val="Foreign: TamilScript"/>
    <w:basedOn w:val="Foreign"/>
    <w:uiPriority w:val="1"/>
    <w:qFormat/>
    <w:rsid w:val="00EE1A12"/>
    <w:rPr>
      <w:rFonts w:ascii="Gentium Plus" w:hAnsi="Gentium Plus" w:cs="Nirmala UI"/>
      <w:b w:val="0"/>
      <w:i w:val="0"/>
      <w:noProof/>
      <w:szCs w:val="24"/>
    </w:rPr>
  </w:style>
  <w:style w:type="character" w:customStyle="1" w:styleId="ForeignBalineseScript">
    <w:name w:val="Foreign: BalineseScript"/>
    <w:basedOn w:val="Foreign"/>
    <w:uiPriority w:val="1"/>
    <w:qFormat/>
    <w:rsid w:val="00EE1A12"/>
    <w:rPr>
      <w:rFonts w:ascii="Noto Sans Balinese" w:hAnsi="Noto Sans Balinese" w:cs="Gentium"/>
      <w:i w:val="0"/>
      <w:noProof/>
      <w:position w:val="0"/>
      <w:szCs w:val="24"/>
    </w:rPr>
  </w:style>
  <w:style w:type="character" w:customStyle="1" w:styleId="ForeignThaiScript">
    <w:name w:val="Foreign: ThaiScript"/>
    <w:basedOn w:val="Foreign"/>
    <w:uiPriority w:val="1"/>
    <w:qFormat/>
    <w:rsid w:val="00EE1A12"/>
    <w:rPr>
      <w:rFonts w:ascii="Leelawadee UI" w:hAnsi="Leelawadee UI" w:cs="Leelawadee UI"/>
      <w:i w:val="0"/>
      <w:noProof/>
    </w:rPr>
  </w:style>
  <w:style w:type="character" w:customStyle="1" w:styleId="ForeignBrahmiScript">
    <w:name w:val="Foreign: BrahmiScript"/>
    <w:basedOn w:val="Foreign"/>
    <w:uiPriority w:val="1"/>
    <w:qFormat/>
    <w:rsid w:val="00EE1A12"/>
    <w:rPr>
      <w:rFonts w:ascii="Segoe UI Historic" w:hAnsi="Segoe UI Historic" w:cs="Segoe UI Historic"/>
      <w:i w:val="0"/>
      <w:noProof/>
    </w:rPr>
  </w:style>
  <w:style w:type="character" w:customStyle="1" w:styleId="ForeignOriyaScript">
    <w:name w:val="Foreign: OriyaScript"/>
    <w:basedOn w:val="Foreign"/>
    <w:uiPriority w:val="1"/>
    <w:qFormat/>
    <w:rsid w:val="00EE1A12"/>
    <w:rPr>
      <w:rFonts w:ascii="Arial Unicode MS" w:hAnsi="Arial Unicode MS" w:cs="Nirmala UI"/>
      <w:i w:val="0"/>
      <w:noProof/>
    </w:rPr>
  </w:style>
  <w:style w:type="character" w:customStyle="1" w:styleId="LbjegyzetszvegChar">
    <w:name w:val="Lábjegyzetszöveg Char"/>
    <w:basedOn w:val="Bekezdsalapbettpusa"/>
    <w:link w:val="Lbjegyzetszveg"/>
    <w:uiPriority w:val="99"/>
    <w:rsid w:val="00EE1A12"/>
    <w:rPr>
      <w:rFonts w:ascii="Gentium Plus" w:eastAsia="Arial Unicode MS" w:hAnsi="Gentium Plus" w:cs="Arial Unicode MS"/>
      <w:sz w:val="18"/>
      <w:szCs w:val="16"/>
      <w:lang w:eastAsia="en-US" w:bidi="ar-SA"/>
    </w:rPr>
  </w:style>
  <w:style w:type="paragraph" w:styleId="NormlWeb">
    <w:name w:val="Normal (Web)"/>
    <w:basedOn w:val="Norml"/>
    <w:uiPriority w:val="99"/>
    <w:semiHidden/>
    <w:unhideWhenUsed/>
    <w:rsid w:val="00EE1A12"/>
    <w:pPr>
      <w:widowControl/>
      <w:autoSpaceDE/>
      <w:autoSpaceDN/>
      <w:spacing w:before="100" w:beforeAutospacing="1" w:after="100" w:afterAutospacing="1" w:line="240" w:lineRule="auto"/>
    </w:pPr>
    <w:rPr>
      <w:rFonts w:ascii="Times New Roman" w:hAnsi="Times New Roman" w:cs="Times New Roman"/>
      <w:szCs w:val="24"/>
      <w:lang w:eastAsia="en-GB" w:bidi="hi-IN"/>
    </w:rPr>
  </w:style>
  <w:style w:type="paragraph" w:customStyle="1" w:styleId="Legend">
    <w:name w:val="Legend"/>
    <w:basedOn w:val="Norml"/>
    <w:qFormat/>
    <w:rsid w:val="00EE1A12"/>
    <w:pPr>
      <w:tabs>
        <w:tab w:val="right" w:pos="851"/>
        <w:tab w:val="left" w:pos="1134"/>
      </w:tabs>
    </w:pPr>
    <w:rPr>
      <w:lang w:eastAsia="en-GB" w:bidi="hi-IN"/>
    </w:rPr>
  </w:style>
  <w:style w:type="character" w:styleId="Hiperhivatkozs">
    <w:name w:val="Hyperlink"/>
    <w:basedOn w:val="Bekezdsalapbettpusa"/>
    <w:uiPriority w:val="99"/>
    <w:unhideWhenUsed/>
    <w:rsid w:val="00EE1A12"/>
    <w:rPr>
      <w:color w:val="0000FF" w:themeColor="hyperlink"/>
      <w:u w:val="single"/>
    </w:rPr>
  </w:style>
  <w:style w:type="character" w:styleId="Feloldatlanmegemlts">
    <w:name w:val="Unresolved Mention"/>
    <w:basedOn w:val="Bekezdsalapbettpusa"/>
    <w:uiPriority w:val="99"/>
    <w:semiHidden/>
    <w:unhideWhenUsed/>
    <w:rsid w:val="00EE1A12"/>
    <w:rPr>
      <w:color w:val="605E5C"/>
      <w:shd w:val="clear" w:color="auto" w:fill="E1DFDD"/>
    </w:rPr>
  </w:style>
  <w:style w:type="character" w:styleId="Mrltotthiperhivatkozs">
    <w:name w:val="FollowedHyperlink"/>
    <w:basedOn w:val="Bekezdsalapbettpusa"/>
    <w:uiPriority w:val="99"/>
    <w:semiHidden/>
    <w:unhideWhenUsed/>
    <w:rsid w:val="00EE1A12"/>
    <w:rPr>
      <w:color w:val="800080" w:themeColor="followedHyperlink"/>
      <w:u w:val="single"/>
    </w:rPr>
  </w:style>
  <w:style w:type="table" w:styleId="Rcsostblzat">
    <w:name w:val="Table Grid"/>
    <w:basedOn w:val="Normltblzat"/>
    <w:uiPriority w:val="39"/>
    <w:rsid w:val="00EE1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l"/>
    <w:qFormat/>
    <w:rsid w:val="00EE1A12"/>
    <w:pPr>
      <w:spacing w:line="240" w:lineRule="auto"/>
    </w:pPr>
    <w:rPr>
      <w:rFonts w:ascii="Calibri" w:hAnsi="Calibri"/>
      <w:sz w:val="20"/>
      <w:szCs w:val="20"/>
    </w:rPr>
  </w:style>
  <w:style w:type="character" w:customStyle="1" w:styleId="ImageInsetSundanese">
    <w:name w:val="ImageInsetSundanese"/>
    <w:basedOn w:val="Bekezdsalapbettpusa"/>
    <w:uiPriority w:val="1"/>
    <w:qFormat/>
    <w:rsid w:val="00EE1A12"/>
    <w:rPr>
      <w:noProof/>
      <w:position w:val="-10"/>
      <w:lang w:val="en-GB" w:eastAsia="fr-FR"/>
    </w:rPr>
  </w:style>
  <w:style w:type="character" w:customStyle="1" w:styleId="ForeignKhmerScript">
    <w:name w:val="Foreign: KhmerScript"/>
    <w:basedOn w:val="Bekezdsalapbettpusa"/>
    <w:uiPriority w:val="1"/>
    <w:qFormat/>
    <w:rsid w:val="00EE1A12"/>
    <w:rPr>
      <w:rFonts w:ascii="Gentium Plus" w:hAnsi="Gentium Plus" w:cs="DaunPenh"/>
      <w:szCs w:val="36"/>
      <w:lang w:bidi="km-KH"/>
    </w:rPr>
  </w:style>
  <w:style w:type="paragraph" w:styleId="TJ1">
    <w:name w:val="toc 1"/>
    <w:basedOn w:val="Norml"/>
    <w:next w:val="Norml"/>
    <w:uiPriority w:val="39"/>
    <w:unhideWhenUsed/>
    <w:rsid w:val="00EE1A12"/>
    <w:pPr>
      <w:pBdr>
        <w:bottom w:val="single" w:sz="12" w:space="1" w:color="auto"/>
      </w:pBdr>
      <w:tabs>
        <w:tab w:val="left" w:pos="284"/>
        <w:tab w:val="right" w:pos="9639"/>
      </w:tabs>
      <w:spacing w:before="60" w:line="240" w:lineRule="exact"/>
    </w:pPr>
    <w:rPr>
      <w:rFonts w:ascii="Calibri" w:hAnsi="Calibri"/>
      <w:b/>
    </w:rPr>
  </w:style>
  <w:style w:type="paragraph" w:styleId="TJ2">
    <w:name w:val="toc 2"/>
    <w:basedOn w:val="Norml"/>
    <w:next w:val="Norml"/>
    <w:uiPriority w:val="39"/>
    <w:unhideWhenUsed/>
    <w:rsid w:val="00EE1A12"/>
    <w:pPr>
      <w:tabs>
        <w:tab w:val="left" w:pos="567"/>
        <w:tab w:val="right" w:leader="dot" w:pos="9639"/>
      </w:tabs>
      <w:spacing w:line="220" w:lineRule="exact"/>
      <w:ind w:left="284"/>
    </w:pPr>
    <w:rPr>
      <w:rFonts w:asciiTheme="majorHAnsi" w:hAnsiTheme="majorHAnsi"/>
      <w:sz w:val="18"/>
      <w:szCs w:val="18"/>
    </w:rPr>
  </w:style>
  <w:style w:type="paragraph" w:styleId="TJ3">
    <w:name w:val="toc 3"/>
    <w:basedOn w:val="Norml"/>
    <w:next w:val="Norml"/>
    <w:uiPriority w:val="39"/>
    <w:unhideWhenUsed/>
    <w:rsid w:val="00EE1A12"/>
    <w:pPr>
      <w:tabs>
        <w:tab w:val="left" w:pos="1418"/>
        <w:tab w:val="right" w:pos="9639"/>
      </w:tabs>
      <w:spacing w:line="220" w:lineRule="exact"/>
      <w:ind w:left="567"/>
    </w:pPr>
    <w:rPr>
      <w:rFonts w:asciiTheme="majorHAnsi" w:hAnsiTheme="majorHAnsi"/>
      <w:sz w:val="18"/>
    </w:rPr>
  </w:style>
  <w:style w:type="paragraph" w:styleId="Vltozat">
    <w:name w:val="Revision"/>
    <w:hidden/>
    <w:uiPriority w:val="99"/>
    <w:semiHidden/>
    <w:rsid w:val="00EE1A12"/>
    <w:pPr>
      <w:widowControl/>
      <w:ind w:firstLine="0"/>
      <w:jc w:val="left"/>
    </w:pPr>
    <w:rPr>
      <w:rFonts w:ascii="Gentium Plus" w:eastAsia="Times New Roman" w:hAnsi="Gentium Plus" w:cs="Arial Unicode MS"/>
      <w:szCs w:val="22"/>
      <w:lang w:eastAsia="en-US" w:bidi="ar-SA"/>
    </w:rPr>
  </w:style>
  <w:style w:type="character" w:customStyle="1" w:styleId="Nv">
    <w:name w:val="Név"/>
    <w:basedOn w:val="Bekezdsalapbettpusa"/>
    <w:uiPriority w:val="1"/>
    <w:rsid w:val="00EE1A12"/>
    <w:rPr>
      <w:smallCaps/>
      <w:noProof/>
    </w:rPr>
  </w:style>
  <w:style w:type="character" w:customStyle="1" w:styleId="Codeattribute">
    <w:name w:val="Code_attribute"/>
    <w:basedOn w:val="Code"/>
    <w:uiPriority w:val="1"/>
    <w:qFormat/>
    <w:rsid w:val="00EE1A12"/>
    <w:rPr>
      <w:rFonts w:ascii="Consolas" w:eastAsia="Arial Unicode MS" w:hAnsi="Consolas" w:cs="Consolas"/>
      <w:noProof/>
      <w:color w:val="008080"/>
      <w:bdr w:val="none" w:sz="0" w:space="0" w:color="auto"/>
      <w:shd w:val="clear" w:color="auto" w:fill="F2F2F2" w:themeFill="background1" w:themeFillShade="F2"/>
      <w:lang w:val="en-GB"/>
    </w:rPr>
  </w:style>
  <w:style w:type="character" w:customStyle="1" w:styleId="Codevalue">
    <w:name w:val="Code_value"/>
    <w:basedOn w:val="Code"/>
    <w:uiPriority w:val="1"/>
    <w:qFormat/>
    <w:rsid w:val="00EE1A12"/>
    <w:rPr>
      <w:rFonts w:ascii="Consolas" w:eastAsia="Consolas" w:hAnsi="Consolas" w:cs="Consolas"/>
      <w:noProof/>
      <w:color w:val="C00000"/>
      <w:bdr w:val="none" w:sz="0" w:space="0" w:color="auto"/>
      <w:shd w:val="clear" w:color="auto" w:fill="F2F2F2" w:themeFill="background1" w:themeFillShade="F2"/>
      <w:lang w:val="en-GB"/>
    </w:rPr>
  </w:style>
  <w:style w:type="character" w:customStyle="1" w:styleId="Codecomment">
    <w:name w:val="Code_comment"/>
    <w:basedOn w:val="Code"/>
    <w:uiPriority w:val="1"/>
    <w:qFormat/>
    <w:rsid w:val="00EE1A12"/>
    <w:rPr>
      <w:rFonts w:ascii="Consolas" w:eastAsia="Consolas" w:hAnsi="Consolas" w:cs="Consolas"/>
      <w:i/>
      <w:iCs/>
      <w:noProof/>
      <w:color w:val="999988"/>
      <w:bdr w:val="none" w:sz="0" w:space="0" w:color="auto"/>
      <w:shd w:val="clear" w:color="auto" w:fill="F2F2F2" w:themeFill="background1" w:themeFillShade="F2"/>
      <w:lang w:val="en-GB"/>
    </w:rPr>
  </w:style>
  <w:style w:type="character" w:customStyle="1" w:styleId="Codeinstruction">
    <w:name w:val="Code_instruction"/>
    <w:basedOn w:val="Code"/>
    <w:uiPriority w:val="1"/>
    <w:qFormat/>
    <w:rsid w:val="00EE1A12"/>
    <w:rPr>
      <w:rFonts w:ascii="Consolas" w:eastAsia="Consolas" w:hAnsi="Consolas" w:cs="Consolas"/>
      <w:b/>
      <w:bCs/>
      <w:noProof/>
      <w:color w:val="969696"/>
      <w:bdr w:val="none" w:sz="0" w:space="0" w:color="auto"/>
      <w:shd w:val="clear" w:color="auto" w:fill="F2F2F2" w:themeFill="background1" w:themeFillShade="F2"/>
      <w:lang w:val="en-GB"/>
    </w:rPr>
  </w:style>
  <w:style w:type="character" w:customStyle="1" w:styleId="Codetext">
    <w:name w:val="Code_text"/>
    <w:basedOn w:val="Code"/>
    <w:uiPriority w:val="1"/>
    <w:qFormat/>
    <w:rsid w:val="00EE1A12"/>
    <w:rPr>
      <w:rFonts w:ascii="Consolas" w:eastAsia="Arial Unicode MS" w:hAnsi="Consolas" w:cs="Consolas"/>
      <w:noProof/>
      <w:color w:val="000000" w:themeColor="text1"/>
      <w:bdr w:val="none" w:sz="0" w:space="0" w:color="auto"/>
      <w:shd w:val="clear" w:color="auto" w:fill="F2F2F2" w:themeFill="background1" w:themeFillShade="F2"/>
      <w:lang w:val="en-GB"/>
    </w:rPr>
  </w:style>
  <w:style w:type="paragraph" w:styleId="Kpalrs">
    <w:name w:val="caption"/>
    <w:basedOn w:val="Norml"/>
    <w:next w:val="Norml"/>
    <w:uiPriority w:val="35"/>
    <w:unhideWhenUsed/>
    <w:qFormat/>
    <w:rsid w:val="00EE1A12"/>
    <w:pPr>
      <w:keepNext/>
      <w:spacing w:before="40" w:after="40" w:line="240" w:lineRule="auto"/>
      <w:jc w:val="center"/>
    </w:pPr>
    <w:rPr>
      <w:rFonts w:ascii="Calibri" w:hAnsi="Calibri"/>
      <w:b/>
      <w:iCs/>
      <w:sz w:val="18"/>
      <w:szCs w:val="18"/>
    </w:rPr>
  </w:style>
  <w:style w:type="table" w:customStyle="1" w:styleId="CodeSampleTable">
    <w:name w:val="CodeSampleTable"/>
    <w:basedOn w:val="Normltblzat"/>
    <w:uiPriority w:val="99"/>
    <w:rsid w:val="00EE1A12"/>
    <w:pPr>
      <w:widowControl/>
      <w:ind w:firstLine="0"/>
      <w:jc w:val="left"/>
    </w:pPr>
    <w:rPr>
      <w:rFonts w:eastAsia="Gentium"/>
      <w:sz w:val="18"/>
      <w:lang w:eastAsia="zh-TW"/>
    </w:rPr>
    <w:tblPr>
      <w:tblBorders>
        <w:top w:val="single" w:sz="6" w:space="0" w:color="auto"/>
        <w:left w:val="single" w:sz="6" w:space="0" w:color="auto"/>
        <w:bottom w:val="single" w:sz="6" w:space="0" w:color="auto"/>
        <w:right w:val="single" w:sz="6" w:space="0" w:color="auto"/>
      </w:tblBorders>
      <w:tblCellMar>
        <w:left w:w="0" w:type="dxa"/>
        <w:right w:w="0" w:type="dxa"/>
      </w:tblCellMar>
    </w:tblPr>
    <w:trPr>
      <w:cantSplit/>
    </w:trPr>
    <w:tcPr>
      <w:shd w:val="clear" w:color="auto" w:fill="auto"/>
    </w:tcPr>
    <w:tblStylePr w:type="firstRow">
      <w:rPr>
        <w:rFonts w:asciiTheme="majorHAnsi" w:hAnsiTheme="majorHAnsi"/>
        <w:sz w:val="18"/>
      </w:rPr>
      <w:tblPr/>
      <w:tcPr>
        <w:tcBorders>
          <w:bottom w:val="single" w:sz="4" w:space="0" w:color="auto"/>
        </w:tcBorders>
        <w:shd w:val="clear" w:color="auto" w:fill="EAF1DD" w:themeFill="accent3" w:themeFillTint="33"/>
      </w:tcPr>
    </w:tblStylePr>
  </w:style>
  <w:style w:type="paragraph" w:customStyle="1" w:styleId="CodeParagraph">
    <w:name w:val="CodeParagraph"/>
    <w:basedOn w:val="Norml"/>
    <w:qFormat/>
    <w:rsid w:val="00EE1A12"/>
    <w:pPr>
      <w:shd w:val="clear" w:color="auto" w:fill="F2F2F2" w:themeFill="background1" w:themeFillShade="F2"/>
      <w:spacing w:line="220" w:lineRule="exact"/>
    </w:pPr>
    <w:rPr>
      <w:sz w:val="18"/>
      <w:szCs w:val="18"/>
    </w:rPr>
  </w:style>
  <w:style w:type="paragraph" w:customStyle="1" w:styleId="TableNote">
    <w:name w:val="TableNote"/>
    <w:basedOn w:val="Tabletext"/>
    <w:qFormat/>
    <w:rsid w:val="00EE1A12"/>
    <w:pPr>
      <w:widowControl/>
      <w:numPr>
        <w:numId w:val="30"/>
      </w:numPr>
      <w:spacing w:before="60"/>
      <w:contextualSpacing/>
    </w:pPr>
  </w:style>
  <w:style w:type="character" w:customStyle="1" w:styleId="ForeignTamilGrantha">
    <w:name w:val="Foreign:TamilGrantha"/>
    <w:basedOn w:val="ForeignTamilScript"/>
    <w:uiPriority w:val="1"/>
    <w:qFormat/>
    <w:rsid w:val="00EE1A12"/>
    <w:rPr>
      <w:rFonts w:ascii="Noto Sans Grantha" w:hAnsi="Noto Sans Grantha" w:cs="Noto Sans Grantha"/>
      <w:b w:val="0"/>
      <w:i w:val="0"/>
      <w:noProof/>
      <w:szCs w:val="24"/>
    </w:rPr>
  </w:style>
  <w:style w:type="character" w:customStyle="1" w:styleId="ForeignDevanagariScript">
    <w:name w:val="Foreign:DevanagariScript"/>
    <w:basedOn w:val="ForeignKannadaScript"/>
    <w:uiPriority w:val="1"/>
    <w:qFormat/>
    <w:rsid w:val="00EE1A12"/>
    <w:rPr>
      <w:rFonts w:ascii="Gentium Plus" w:hAnsi="Gentium Plus" w:cs="Arial Unicode MS"/>
      <w:b w:val="0"/>
      <w:i w:val="0"/>
      <w:noProof/>
    </w:rPr>
  </w:style>
  <w:style w:type="character" w:customStyle="1" w:styleId="MetreCode">
    <w:name w:val="MetreCode"/>
    <w:basedOn w:val="Bekezdsalapbettpusa"/>
    <w:uiPriority w:val="1"/>
    <w:qFormat/>
    <w:rsid w:val="00EE1A12"/>
    <w:rPr>
      <w:rFonts w:ascii="Cardo" w:eastAsia="Arial Unicode MS" w:hAnsi="Cardo" w:cs="Arial Unicode MS"/>
      <w:spacing w:val="30"/>
    </w:rPr>
  </w:style>
  <w:style w:type="paragraph" w:customStyle="1" w:styleId="Frontmatter">
    <w:name w:val="Frontmatter"/>
    <w:basedOn w:val="Norml"/>
    <w:qFormat/>
    <w:rsid w:val="00EE1A12"/>
    <w:pPr>
      <w:spacing w:line="360" w:lineRule="exact"/>
      <w:jc w:val="center"/>
    </w:pPr>
    <w:rPr>
      <w:rFonts w:ascii="Calibri" w:hAnsi="Calibri"/>
      <w:sz w:val="28"/>
      <w:szCs w:val="28"/>
    </w:rPr>
  </w:style>
  <w:style w:type="paragraph" w:styleId="Megjegyzstrgya">
    <w:name w:val="annotation subject"/>
    <w:basedOn w:val="Jegyzetszveg"/>
    <w:next w:val="Jegyzetszveg"/>
    <w:link w:val="MegjegyzstrgyaChar"/>
    <w:uiPriority w:val="99"/>
    <w:semiHidden/>
    <w:unhideWhenUsed/>
    <w:rsid w:val="00616D54"/>
    <w:pPr>
      <w:spacing w:line="240" w:lineRule="auto"/>
    </w:pPr>
    <w:rPr>
      <w:rFonts w:cs="Arial Unicode MS"/>
      <w:b/>
      <w:bCs/>
      <w:szCs w:val="20"/>
    </w:rPr>
  </w:style>
  <w:style w:type="character" w:customStyle="1" w:styleId="MegjegyzstrgyaChar">
    <w:name w:val="Megjegyzés tárgya Char"/>
    <w:basedOn w:val="JegyzetszvegChar"/>
    <w:link w:val="Megjegyzstrgya"/>
    <w:uiPriority w:val="99"/>
    <w:semiHidden/>
    <w:rsid w:val="00616D54"/>
    <w:rPr>
      <w:rFonts w:ascii="Gentium Plus" w:eastAsia="Arial Unicode MS" w:hAnsi="Gentium Plus" w:cs="Arial Unicode MS"/>
      <w:b/>
      <w:bCs/>
      <w:sz w:val="20"/>
      <w:szCs w:val="20"/>
      <w:lang w:eastAsia="en-US" w:bidi="ar-SA"/>
    </w:rPr>
  </w:style>
  <w:style w:type="character" w:customStyle="1" w:styleId="ForeignBurmeseScript">
    <w:name w:val="Foreign: BurmeseScript"/>
    <w:basedOn w:val="Foreign"/>
    <w:uiPriority w:val="1"/>
    <w:qFormat/>
    <w:rsid w:val="00EE1A12"/>
    <w:rPr>
      <w:rFonts w:ascii="Myanmar Text" w:hAnsi="Myanmar Text" w:cs="Myanmar Text"/>
      <w:i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3729">
      <w:bodyDiv w:val="1"/>
      <w:marLeft w:val="0"/>
      <w:marRight w:val="0"/>
      <w:marTop w:val="0"/>
      <w:marBottom w:val="0"/>
      <w:divBdr>
        <w:top w:val="none" w:sz="0" w:space="0" w:color="auto"/>
        <w:left w:val="none" w:sz="0" w:space="0" w:color="auto"/>
        <w:bottom w:val="none" w:sz="0" w:space="0" w:color="auto"/>
        <w:right w:val="none" w:sz="0" w:space="0" w:color="auto"/>
      </w:divBdr>
    </w:div>
    <w:div w:id="184708596">
      <w:bodyDiv w:val="1"/>
      <w:marLeft w:val="0"/>
      <w:marRight w:val="0"/>
      <w:marTop w:val="0"/>
      <w:marBottom w:val="0"/>
      <w:divBdr>
        <w:top w:val="none" w:sz="0" w:space="0" w:color="auto"/>
        <w:left w:val="none" w:sz="0" w:space="0" w:color="auto"/>
        <w:bottom w:val="none" w:sz="0" w:space="0" w:color="auto"/>
        <w:right w:val="none" w:sz="0" w:space="0" w:color="auto"/>
      </w:divBdr>
    </w:div>
    <w:div w:id="219097393">
      <w:bodyDiv w:val="1"/>
      <w:marLeft w:val="0"/>
      <w:marRight w:val="0"/>
      <w:marTop w:val="0"/>
      <w:marBottom w:val="0"/>
      <w:divBdr>
        <w:top w:val="none" w:sz="0" w:space="0" w:color="auto"/>
        <w:left w:val="none" w:sz="0" w:space="0" w:color="auto"/>
        <w:bottom w:val="none" w:sz="0" w:space="0" w:color="auto"/>
        <w:right w:val="none" w:sz="0" w:space="0" w:color="auto"/>
      </w:divBdr>
    </w:div>
    <w:div w:id="457070170">
      <w:bodyDiv w:val="1"/>
      <w:marLeft w:val="0"/>
      <w:marRight w:val="0"/>
      <w:marTop w:val="0"/>
      <w:marBottom w:val="0"/>
      <w:divBdr>
        <w:top w:val="none" w:sz="0" w:space="0" w:color="auto"/>
        <w:left w:val="none" w:sz="0" w:space="0" w:color="auto"/>
        <w:bottom w:val="none" w:sz="0" w:space="0" w:color="auto"/>
        <w:right w:val="none" w:sz="0" w:space="0" w:color="auto"/>
      </w:divBdr>
    </w:div>
    <w:div w:id="570048214">
      <w:bodyDiv w:val="1"/>
      <w:marLeft w:val="0"/>
      <w:marRight w:val="0"/>
      <w:marTop w:val="0"/>
      <w:marBottom w:val="0"/>
      <w:divBdr>
        <w:top w:val="none" w:sz="0" w:space="0" w:color="auto"/>
        <w:left w:val="none" w:sz="0" w:space="0" w:color="auto"/>
        <w:bottom w:val="none" w:sz="0" w:space="0" w:color="auto"/>
        <w:right w:val="none" w:sz="0" w:space="0" w:color="auto"/>
      </w:divBdr>
    </w:div>
    <w:div w:id="644967724">
      <w:bodyDiv w:val="1"/>
      <w:marLeft w:val="0"/>
      <w:marRight w:val="0"/>
      <w:marTop w:val="0"/>
      <w:marBottom w:val="0"/>
      <w:divBdr>
        <w:top w:val="none" w:sz="0" w:space="0" w:color="auto"/>
        <w:left w:val="none" w:sz="0" w:space="0" w:color="auto"/>
        <w:bottom w:val="none" w:sz="0" w:space="0" w:color="auto"/>
        <w:right w:val="none" w:sz="0" w:space="0" w:color="auto"/>
      </w:divBdr>
    </w:div>
    <w:div w:id="713115481">
      <w:bodyDiv w:val="1"/>
      <w:marLeft w:val="0"/>
      <w:marRight w:val="0"/>
      <w:marTop w:val="0"/>
      <w:marBottom w:val="0"/>
      <w:divBdr>
        <w:top w:val="none" w:sz="0" w:space="0" w:color="auto"/>
        <w:left w:val="none" w:sz="0" w:space="0" w:color="auto"/>
        <w:bottom w:val="none" w:sz="0" w:space="0" w:color="auto"/>
        <w:right w:val="none" w:sz="0" w:space="0" w:color="auto"/>
      </w:divBdr>
      <w:divsChild>
        <w:div w:id="1048258362">
          <w:marLeft w:val="0"/>
          <w:marRight w:val="0"/>
          <w:marTop w:val="0"/>
          <w:marBottom w:val="0"/>
          <w:divBdr>
            <w:top w:val="none" w:sz="0" w:space="0" w:color="auto"/>
            <w:left w:val="none" w:sz="0" w:space="0" w:color="auto"/>
            <w:bottom w:val="none" w:sz="0" w:space="0" w:color="auto"/>
            <w:right w:val="none" w:sz="0" w:space="0" w:color="auto"/>
          </w:divBdr>
        </w:div>
        <w:div w:id="1631354760">
          <w:marLeft w:val="0"/>
          <w:marRight w:val="0"/>
          <w:marTop w:val="0"/>
          <w:marBottom w:val="0"/>
          <w:divBdr>
            <w:top w:val="none" w:sz="0" w:space="0" w:color="auto"/>
            <w:left w:val="none" w:sz="0" w:space="0" w:color="auto"/>
            <w:bottom w:val="none" w:sz="0" w:space="0" w:color="auto"/>
            <w:right w:val="none" w:sz="0" w:space="0" w:color="auto"/>
          </w:divBdr>
        </w:div>
        <w:div w:id="681737286">
          <w:marLeft w:val="0"/>
          <w:marRight w:val="0"/>
          <w:marTop w:val="0"/>
          <w:marBottom w:val="0"/>
          <w:divBdr>
            <w:top w:val="none" w:sz="0" w:space="0" w:color="auto"/>
            <w:left w:val="none" w:sz="0" w:space="0" w:color="auto"/>
            <w:bottom w:val="none" w:sz="0" w:space="0" w:color="auto"/>
            <w:right w:val="none" w:sz="0" w:space="0" w:color="auto"/>
          </w:divBdr>
        </w:div>
        <w:div w:id="1206404036">
          <w:marLeft w:val="0"/>
          <w:marRight w:val="0"/>
          <w:marTop w:val="0"/>
          <w:marBottom w:val="0"/>
          <w:divBdr>
            <w:top w:val="none" w:sz="0" w:space="0" w:color="auto"/>
            <w:left w:val="none" w:sz="0" w:space="0" w:color="auto"/>
            <w:bottom w:val="none" w:sz="0" w:space="0" w:color="auto"/>
            <w:right w:val="none" w:sz="0" w:space="0" w:color="auto"/>
          </w:divBdr>
        </w:div>
        <w:div w:id="1390613272">
          <w:marLeft w:val="0"/>
          <w:marRight w:val="0"/>
          <w:marTop w:val="0"/>
          <w:marBottom w:val="0"/>
          <w:divBdr>
            <w:top w:val="none" w:sz="0" w:space="0" w:color="auto"/>
            <w:left w:val="none" w:sz="0" w:space="0" w:color="auto"/>
            <w:bottom w:val="none" w:sz="0" w:space="0" w:color="auto"/>
            <w:right w:val="none" w:sz="0" w:space="0" w:color="auto"/>
          </w:divBdr>
        </w:div>
        <w:div w:id="63797746">
          <w:marLeft w:val="0"/>
          <w:marRight w:val="0"/>
          <w:marTop w:val="0"/>
          <w:marBottom w:val="0"/>
          <w:divBdr>
            <w:top w:val="none" w:sz="0" w:space="0" w:color="auto"/>
            <w:left w:val="none" w:sz="0" w:space="0" w:color="auto"/>
            <w:bottom w:val="none" w:sz="0" w:space="0" w:color="auto"/>
            <w:right w:val="none" w:sz="0" w:space="0" w:color="auto"/>
          </w:divBdr>
        </w:div>
        <w:div w:id="1824660009">
          <w:marLeft w:val="0"/>
          <w:marRight w:val="0"/>
          <w:marTop w:val="0"/>
          <w:marBottom w:val="0"/>
          <w:divBdr>
            <w:top w:val="none" w:sz="0" w:space="0" w:color="auto"/>
            <w:left w:val="none" w:sz="0" w:space="0" w:color="auto"/>
            <w:bottom w:val="none" w:sz="0" w:space="0" w:color="auto"/>
            <w:right w:val="none" w:sz="0" w:space="0" w:color="auto"/>
          </w:divBdr>
        </w:div>
        <w:div w:id="939683265">
          <w:marLeft w:val="0"/>
          <w:marRight w:val="0"/>
          <w:marTop w:val="0"/>
          <w:marBottom w:val="0"/>
          <w:divBdr>
            <w:top w:val="none" w:sz="0" w:space="0" w:color="auto"/>
            <w:left w:val="none" w:sz="0" w:space="0" w:color="auto"/>
            <w:bottom w:val="none" w:sz="0" w:space="0" w:color="auto"/>
            <w:right w:val="none" w:sz="0" w:space="0" w:color="auto"/>
          </w:divBdr>
        </w:div>
        <w:div w:id="1054158513">
          <w:marLeft w:val="0"/>
          <w:marRight w:val="0"/>
          <w:marTop w:val="0"/>
          <w:marBottom w:val="0"/>
          <w:divBdr>
            <w:top w:val="none" w:sz="0" w:space="0" w:color="auto"/>
            <w:left w:val="none" w:sz="0" w:space="0" w:color="auto"/>
            <w:bottom w:val="none" w:sz="0" w:space="0" w:color="auto"/>
            <w:right w:val="none" w:sz="0" w:space="0" w:color="auto"/>
          </w:divBdr>
        </w:div>
        <w:div w:id="1486357643">
          <w:marLeft w:val="0"/>
          <w:marRight w:val="0"/>
          <w:marTop w:val="0"/>
          <w:marBottom w:val="0"/>
          <w:divBdr>
            <w:top w:val="none" w:sz="0" w:space="0" w:color="auto"/>
            <w:left w:val="none" w:sz="0" w:space="0" w:color="auto"/>
            <w:bottom w:val="none" w:sz="0" w:space="0" w:color="auto"/>
            <w:right w:val="none" w:sz="0" w:space="0" w:color="auto"/>
          </w:divBdr>
        </w:div>
        <w:div w:id="1489518716">
          <w:marLeft w:val="0"/>
          <w:marRight w:val="0"/>
          <w:marTop w:val="0"/>
          <w:marBottom w:val="0"/>
          <w:divBdr>
            <w:top w:val="none" w:sz="0" w:space="0" w:color="auto"/>
            <w:left w:val="none" w:sz="0" w:space="0" w:color="auto"/>
            <w:bottom w:val="none" w:sz="0" w:space="0" w:color="auto"/>
            <w:right w:val="none" w:sz="0" w:space="0" w:color="auto"/>
          </w:divBdr>
        </w:div>
        <w:div w:id="1691755805">
          <w:marLeft w:val="0"/>
          <w:marRight w:val="0"/>
          <w:marTop w:val="0"/>
          <w:marBottom w:val="0"/>
          <w:divBdr>
            <w:top w:val="none" w:sz="0" w:space="0" w:color="auto"/>
            <w:left w:val="none" w:sz="0" w:space="0" w:color="auto"/>
            <w:bottom w:val="none" w:sz="0" w:space="0" w:color="auto"/>
            <w:right w:val="none" w:sz="0" w:space="0" w:color="auto"/>
          </w:divBdr>
        </w:div>
        <w:div w:id="1300302183">
          <w:marLeft w:val="0"/>
          <w:marRight w:val="0"/>
          <w:marTop w:val="0"/>
          <w:marBottom w:val="0"/>
          <w:divBdr>
            <w:top w:val="none" w:sz="0" w:space="0" w:color="auto"/>
            <w:left w:val="none" w:sz="0" w:space="0" w:color="auto"/>
            <w:bottom w:val="none" w:sz="0" w:space="0" w:color="auto"/>
            <w:right w:val="none" w:sz="0" w:space="0" w:color="auto"/>
          </w:divBdr>
        </w:div>
        <w:div w:id="807168544">
          <w:marLeft w:val="0"/>
          <w:marRight w:val="0"/>
          <w:marTop w:val="0"/>
          <w:marBottom w:val="0"/>
          <w:divBdr>
            <w:top w:val="none" w:sz="0" w:space="0" w:color="auto"/>
            <w:left w:val="none" w:sz="0" w:space="0" w:color="auto"/>
            <w:bottom w:val="none" w:sz="0" w:space="0" w:color="auto"/>
            <w:right w:val="none" w:sz="0" w:space="0" w:color="auto"/>
          </w:divBdr>
        </w:div>
        <w:div w:id="96491449">
          <w:marLeft w:val="0"/>
          <w:marRight w:val="0"/>
          <w:marTop w:val="0"/>
          <w:marBottom w:val="0"/>
          <w:divBdr>
            <w:top w:val="none" w:sz="0" w:space="0" w:color="auto"/>
            <w:left w:val="none" w:sz="0" w:space="0" w:color="auto"/>
            <w:bottom w:val="none" w:sz="0" w:space="0" w:color="auto"/>
            <w:right w:val="none" w:sz="0" w:space="0" w:color="auto"/>
          </w:divBdr>
        </w:div>
        <w:div w:id="1833449301">
          <w:marLeft w:val="0"/>
          <w:marRight w:val="0"/>
          <w:marTop w:val="0"/>
          <w:marBottom w:val="0"/>
          <w:divBdr>
            <w:top w:val="none" w:sz="0" w:space="0" w:color="auto"/>
            <w:left w:val="none" w:sz="0" w:space="0" w:color="auto"/>
            <w:bottom w:val="none" w:sz="0" w:space="0" w:color="auto"/>
            <w:right w:val="none" w:sz="0" w:space="0" w:color="auto"/>
          </w:divBdr>
        </w:div>
        <w:div w:id="1244149537">
          <w:marLeft w:val="0"/>
          <w:marRight w:val="0"/>
          <w:marTop w:val="0"/>
          <w:marBottom w:val="0"/>
          <w:divBdr>
            <w:top w:val="none" w:sz="0" w:space="0" w:color="auto"/>
            <w:left w:val="none" w:sz="0" w:space="0" w:color="auto"/>
            <w:bottom w:val="none" w:sz="0" w:space="0" w:color="auto"/>
            <w:right w:val="none" w:sz="0" w:space="0" w:color="auto"/>
          </w:divBdr>
        </w:div>
        <w:div w:id="1972973516">
          <w:marLeft w:val="0"/>
          <w:marRight w:val="0"/>
          <w:marTop w:val="0"/>
          <w:marBottom w:val="0"/>
          <w:divBdr>
            <w:top w:val="none" w:sz="0" w:space="0" w:color="auto"/>
            <w:left w:val="none" w:sz="0" w:space="0" w:color="auto"/>
            <w:bottom w:val="none" w:sz="0" w:space="0" w:color="auto"/>
            <w:right w:val="none" w:sz="0" w:space="0" w:color="auto"/>
          </w:divBdr>
        </w:div>
        <w:div w:id="1121264307">
          <w:marLeft w:val="0"/>
          <w:marRight w:val="0"/>
          <w:marTop w:val="0"/>
          <w:marBottom w:val="0"/>
          <w:divBdr>
            <w:top w:val="none" w:sz="0" w:space="0" w:color="auto"/>
            <w:left w:val="none" w:sz="0" w:space="0" w:color="auto"/>
            <w:bottom w:val="none" w:sz="0" w:space="0" w:color="auto"/>
            <w:right w:val="none" w:sz="0" w:space="0" w:color="auto"/>
          </w:divBdr>
        </w:div>
        <w:div w:id="273950196">
          <w:marLeft w:val="0"/>
          <w:marRight w:val="0"/>
          <w:marTop w:val="0"/>
          <w:marBottom w:val="0"/>
          <w:divBdr>
            <w:top w:val="none" w:sz="0" w:space="0" w:color="auto"/>
            <w:left w:val="none" w:sz="0" w:space="0" w:color="auto"/>
            <w:bottom w:val="none" w:sz="0" w:space="0" w:color="auto"/>
            <w:right w:val="none" w:sz="0" w:space="0" w:color="auto"/>
          </w:divBdr>
          <w:divsChild>
            <w:div w:id="1203009119">
              <w:marLeft w:val="0"/>
              <w:marRight w:val="0"/>
              <w:marTop w:val="0"/>
              <w:marBottom w:val="0"/>
              <w:divBdr>
                <w:top w:val="none" w:sz="0" w:space="0" w:color="auto"/>
                <w:left w:val="none" w:sz="0" w:space="0" w:color="auto"/>
                <w:bottom w:val="none" w:sz="0" w:space="0" w:color="auto"/>
                <w:right w:val="none" w:sz="0" w:space="0" w:color="auto"/>
              </w:divBdr>
            </w:div>
            <w:div w:id="1237591319">
              <w:marLeft w:val="0"/>
              <w:marRight w:val="0"/>
              <w:marTop w:val="0"/>
              <w:marBottom w:val="0"/>
              <w:divBdr>
                <w:top w:val="none" w:sz="0" w:space="0" w:color="auto"/>
                <w:left w:val="none" w:sz="0" w:space="0" w:color="auto"/>
                <w:bottom w:val="none" w:sz="0" w:space="0" w:color="auto"/>
                <w:right w:val="none" w:sz="0" w:space="0" w:color="auto"/>
              </w:divBdr>
            </w:div>
            <w:div w:id="13918355">
              <w:marLeft w:val="0"/>
              <w:marRight w:val="0"/>
              <w:marTop w:val="0"/>
              <w:marBottom w:val="0"/>
              <w:divBdr>
                <w:top w:val="none" w:sz="0" w:space="0" w:color="auto"/>
                <w:left w:val="none" w:sz="0" w:space="0" w:color="auto"/>
                <w:bottom w:val="none" w:sz="0" w:space="0" w:color="auto"/>
                <w:right w:val="none" w:sz="0" w:space="0" w:color="auto"/>
              </w:divBdr>
            </w:div>
            <w:div w:id="425924440">
              <w:marLeft w:val="0"/>
              <w:marRight w:val="0"/>
              <w:marTop w:val="0"/>
              <w:marBottom w:val="0"/>
              <w:divBdr>
                <w:top w:val="none" w:sz="0" w:space="0" w:color="auto"/>
                <w:left w:val="none" w:sz="0" w:space="0" w:color="auto"/>
                <w:bottom w:val="none" w:sz="0" w:space="0" w:color="auto"/>
                <w:right w:val="none" w:sz="0" w:space="0" w:color="auto"/>
              </w:divBdr>
            </w:div>
          </w:divsChild>
        </w:div>
        <w:div w:id="113137737">
          <w:marLeft w:val="0"/>
          <w:marRight w:val="0"/>
          <w:marTop w:val="0"/>
          <w:marBottom w:val="0"/>
          <w:divBdr>
            <w:top w:val="none" w:sz="0" w:space="0" w:color="auto"/>
            <w:left w:val="none" w:sz="0" w:space="0" w:color="auto"/>
            <w:bottom w:val="none" w:sz="0" w:space="0" w:color="auto"/>
            <w:right w:val="none" w:sz="0" w:space="0" w:color="auto"/>
          </w:divBdr>
        </w:div>
        <w:div w:id="2034379611">
          <w:marLeft w:val="0"/>
          <w:marRight w:val="0"/>
          <w:marTop w:val="0"/>
          <w:marBottom w:val="0"/>
          <w:divBdr>
            <w:top w:val="none" w:sz="0" w:space="0" w:color="auto"/>
            <w:left w:val="none" w:sz="0" w:space="0" w:color="auto"/>
            <w:bottom w:val="none" w:sz="0" w:space="0" w:color="auto"/>
            <w:right w:val="none" w:sz="0" w:space="0" w:color="auto"/>
          </w:divBdr>
        </w:div>
        <w:div w:id="1723749433">
          <w:marLeft w:val="0"/>
          <w:marRight w:val="0"/>
          <w:marTop w:val="0"/>
          <w:marBottom w:val="0"/>
          <w:divBdr>
            <w:top w:val="none" w:sz="0" w:space="0" w:color="auto"/>
            <w:left w:val="none" w:sz="0" w:space="0" w:color="auto"/>
            <w:bottom w:val="none" w:sz="0" w:space="0" w:color="auto"/>
            <w:right w:val="none" w:sz="0" w:space="0" w:color="auto"/>
          </w:divBdr>
        </w:div>
        <w:div w:id="734161915">
          <w:marLeft w:val="0"/>
          <w:marRight w:val="0"/>
          <w:marTop w:val="0"/>
          <w:marBottom w:val="0"/>
          <w:divBdr>
            <w:top w:val="none" w:sz="0" w:space="0" w:color="auto"/>
            <w:left w:val="none" w:sz="0" w:space="0" w:color="auto"/>
            <w:bottom w:val="none" w:sz="0" w:space="0" w:color="auto"/>
            <w:right w:val="none" w:sz="0" w:space="0" w:color="auto"/>
          </w:divBdr>
        </w:div>
        <w:div w:id="543060554">
          <w:marLeft w:val="0"/>
          <w:marRight w:val="0"/>
          <w:marTop w:val="0"/>
          <w:marBottom w:val="0"/>
          <w:divBdr>
            <w:top w:val="none" w:sz="0" w:space="0" w:color="auto"/>
            <w:left w:val="none" w:sz="0" w:space="0" w:color="auto"/>
            <w:bottom w:val="none" w:sz="0" w:space="0" w:color="auto"/>
            <w:right w:val="none" w:sz="0" w:space="0" w:color="auto"/>
          </w:divBdr>
        </w:div>
        <w:div w:id="627787267">
          <w:marLeft w:val="0"/>
          <w:marRight w:val="0"/>
          <w:marTop w:val="0"/>
          <w:marBottom w:val="0"/>
          <w:divBdr>
            <w:top w:val="none" w:sz="0" w:space="0" w:color="auto"/>
            <w:left w:val="none" w:sz="0" w:space="0" w:color="auto"/>
            <w:bottom w:val="none" w:sz="0" w:space="0" w:color="auto"/>
            <w:right w:val="none" w:sz="0" w:space="0" w:color="auto"/>
          </w:divBdr>
        </w:div>
        <w:div w:id="136773931">
          <w:marLeft w:val="0"/>
          <w:marRight w:val="0"/>
          <w:marTop w:val="0"/>
          <w:marBottom w:val="0"/>
          <w:divBdr>
            <w:top w:val="none" w:sz="0" w:space="0" w:color="auto"/>
            <w:left w:val="none" w:sz="0" w:space="0" w:color="auto"/>
            <w:bottom w:val="none" w:sz="0" w:space="0" w:color="auto"/>
            <w:right w:val="none" w:sz="0" w:space="0" w:color="auto"/>
          </w:divBdr>
        </w:div>
        <w:div w:id="1512143168">
          <w:marLeft w:val="0"/>
          <w:marRight w:val="0"/>
          <w:marTop w:val="0"/>
          <w:marBottom w:val="0"/>
          <w:divBdr>
            <w:top w:val="none" w:sz="0" w:space="0" w:color="auto"/>
            <w:left w:val="none" w:sz="0" w:space="0" w:color="auto"/>
            <w:bottom w:val="none" w:sz="0" w:space="0" w:color="auto"/>
            <w:right w:val="none" w:sz="0" w:space="0" w:color="auto"/>
          </w:divBdr>
        </w:div>
        <w:div w:id="1048185169">
          <w:marLeft w:val="0"/>
          <w:marRight w:val="0"/>
          <w:marTop w:val="0"/>
          <w:marBottom w:val="0"/>
          <w:divBdr>
            <w:top w:val="none" w:sz="0" w:space="0" w:color="auto"/>
            <w:left w:val="none" w:sz="0" w:space="0" w:color="auto"/>
            <w:bottom w:val="none" w:sz="0" w:space="0" w:color="auto"/>
            <w:right w:val="none" w:sz="0" w:space="0" w:color="auto"/>
          </w:divBdr>
        </w:div>
        <w:div w:id="1784691578">
          <w:marLeft w:val="0"/>
          <w:marRight w:val="0"/>
          <w:marTop w:val="0"/>
          <w:marBottom w:val="0"/>
          <w:divBdr>
            <w:top w:val="none" w:sz="0" w:space="0" w:color="auto"/>
            <w:left w:val="none" w:sz="0" w:space="0" w:color="auto"/>
            <w:bottom w:val="none" w:sz="0" w:space="0" w:color="auto"/>
            <w:right w:val="none" w:sz="0" w:space="0" w:color="auto"/>
          </w:divBdr>
        </w:div>
        <w:div w:id="1256131239">
          <w:marLeft w:val="0"/>
          <w:marRight w:val="0"/>
          <w:marTop w:val="0"/>
          <w:marBottom w:val="0"/>
          <w:divBdr>
            <w:top w:val="none" w:sz="0" w:space="0" w:color="auto"/>
            <w:left w:val="none" w:sz="0" w:space="0" w:color="auto"/>
            <w:bottom w:val="none" w:sz="0" w:space="0" w:color="auto"/>
            <w:right w:val="none" w:sz="0" w:space="0" w:color="auto"/>
          </w:divBdr>
        </w:div>
      </w:divsChild>
    </w:div>
    <w:div w:id="813330607">
      <w:bodyDiv w:val="1"/>
      <w:marLeft w:val="0"/>
      <w:marRight w:val="0"/>
      <w:marTop w:val="0"/>
      <w:marBottom w:val="0"/>
      <w:divBdr>
        <w:top w:val="none" w:sz="0" w:space="0" w:color="auto"/>
        <w:left w:val="none" w:sz="0" w:space="0" w:color="auto"/>
        <w:bottom w:val="none" w:sz="0" w:space="0" w:color="auto"/>
        <w:right w:val="none" w:sz="0" w:space="0" w:color="auto"/>
      </w:divBdr>
    </w:div>
    <w:div w:id="903032163">
      <w:bodyDiv w:val="1"/>
      <w:marLeft w:val="0"/>
      <w:marRight w:val="0"/>
      <w:marTop w:val="0"/>
      <w:marBottom w:val="0"/>
      <w:divBdr>
        <w:top w:val="none" w:sz="0" w:space="0" w:color="auto"/>
        <w:left w:val="none" w:sz="0" w:space="0" w:color="auto"/>
        <w:bottom w:val="none" w:sz="0" w:space="0" w:color="auto"/>
        <w:right w:val="none" w:sz="0" w:space="0" w:color="auto"/>
      </w:divBdr>
    </w:div>
    <w:div w:id="952514572">
      <w:bodyDiv w:val="1"/>
      <w:marLeft w:val="0"/>
      <w:marRight w:val="0"/>
      <w:marTop w:val="0"/>
      <w:marBottom w:val="0"/>
      <w:divBdr>
        <w:top w:val="none" w:sz="0" w:space="0" w:color="auto"/>
        <w:left w:val="none" w:sz="0" w:space="0" w:color="auto"/>
        <w:bottom w:val="none" w:sz="0" w:space="0" w:color="auto"/>
        <w:right w:val="none" w:sz="0" w:space="0" w:color="auto"/>
      </w:divBdr>
    </w:div>
    <w:div w:id="952708541">
      <w:bodyDiv w:val="1"/>
      <w:marLeft w:val="0"/>
      <w:marRight w:val="0"/>
      <w:marTop w:val="0"/>
      <w:marBottom w:val="0"/>
      <w:divBdr>
        <w:top w:val="none" w:sz="0" w:space="0" w:color="auto"/>
        <w:left w:val="none" w:sz="0" w:space="0" w:color="auto"/>
        <w:bottom w:val="none" w:sz="0" w:space="0" w:color="auto"/>
        <w:right w:val="none" w:sz="0" w:space="0" w:color="auto"/>
      </w:divBdr>
    </w:div>
    <w:div w:id="976841329">
      <w:bodyDiv w:val="1"/>
      <w:marLeft w:val="0"/>
      <w:marRight w:val="0"/>
      <w:marTop w:val="0"/>
      <w:marBottom w:val="0"/>
      <w:divBdr>
        <w:top w:val="none" w:sz="0" w:space="0" w:color="auto"/>
        <w:left w:val="none" w:sz="0" w:space="0" w:color="auto"/>
        <w:bottom w:val="none" w:sz="0" w:space="0" w:color="auto"/>
        <w:right w:val="none" w:sz="0" w:space="0" w:color="auto"/>
      </w:divBdr>
    </w:div>
    <w:div w:id="1039816772">
      <w:bodyDiv w:val="1"/>
      <w:marLeft w:val="0"/>
      <w:marRight w:val="0"/>
      <w:marTop w:val="0"/>
      <w:marBottom w:val="0"/>
      <w:divBdr>
        <w:top w:val="none" w:sz="0" w:space="0" w:color="auto"/>
        <w:left w:val="none" w:sz="0" w:space="0" w:color="auto"/>
        <w:bottom w:val="none" w:sz="0" w:space="0" w:color="auto"/>
        <w:right w:val="none" w:sz="0" w:space="0" w:color="auto"/>
      </w:divBdr>
    </w:div>
    <w:div w:id="1159618449">
      <w:bodyDiv w:val="1"/>
      <w:marLeft w:val="0"/>
      <w:marRight w:val="0"/>
      <w:marTop w:val="0"/>
      <w:marBottom w:val="0"/>
      <w:divBdr>
        <w:top w:val="none" w:sz="0" w:space="0" w:color="auto"/>
        <w:left w:val="none" w:sz="0" w:space="0" w:color="auto"/>
        <w:bottom w:val="none" w:sz="0" w:space="0" w:color="auto"/>
        <w:right w:val="none" w:sz="0" w:space="0" w:color="auto"/>
      </w:divBdr>
    </w:div>
    <w:div w:id="1274284894">
      <w:bodyDiv w:val="1"/>
      <w:marLeft w:val="0"/>
      <w:marRight w:val="0"/>
      <w:marTop w:val="0"/>
      <w:marBottom w:val="0"/>
      <w:divBdr>
        <w:top w:val="none" w:sz="0" w:space="0" w:color="auto"/>
        <w:left w:val="none" w:sz="0" w:space="0" w:color="auto"/>
        <w:bottom w:val="none" w:sz="0" w:space="0" w:color="auto"/>
        <w:right w:val="none" w:sz="0" w:space="0" w:color="auto"/>
      </w:divBdr>
    </w:div>
    <w:div w:id="1349721105">
      <w:bodyDiv w:val="1"/>
      <w:marLeft w:val="0"/>
      <w:marRight w:val="0"/>
      <w:marTop w:val="0"/>
      <w:marBottom w:val="0"/>
      <w:divBdr>
        <w:top w:val="none" w:sz="0" w:space="0" w:color="auto"/>
        <w:left w:val="none" w:sz="0" w:space="0" w:color="auto"/>
        <w:bottom w:val="none" w:sz="0" w:space="0" w:color="auto"/>
        <w:right w:val="none" w:sz="0" w:space="0" w:color="auto"/>
      </w:divBdr>
    </w:div>
    <w:div w:id="1352099224">
      <w:bodyDiv w:val="1"/>
      <w:marLeft w:val="0"/>
      <w:marRight w:val="0"/>
      <w:marTop w:val="0"/>
      <w:marBottom w:val="0"/>
      <w:divBdr>
        <w:top w:val="none" w:sz="0" w:space="0" w:color="auto"/>
        <w:left w:val="none" w:sz="0" w:space="0" w:color="auto"/>
        <w:bottom w:val="none" w:sz="0" w:space="0" w:color="auto"/>
        <w:right w:val="none" w:sz="0" w:space="0" w:color="auto"/>
      </w:divBdr>
    </w:div>
    <w:div w:id="1428499059">
      <w:bodyDiv w:val="1"/>
      <w:marLeft w:val="0"/>
      <w:marRight w:val="0"/>
      <w:marTop w:val="0"/>
      <w:marBottom w:val="0"/>
      <w:divBdr>
        <w:top w:val="none" w:sz="0" w:space="0" w:color="auto"/>
        <w:left w:val="none" w:sz="0" w:space="0" w:color="auto"/>
        <w:bottom w:val="none" w:sz="0" w:space="0" w:color="auto"/>
        <w:right w:val="none" w:sz="0" w:space="0" w:color="auto"/>
      </w:divBdr>
    </w:div>
    <w:div w:id="1431658430">
      <w:bodyDiv w:val="1"/>
      <w:marLeft w:val="0"/>
      <w:marRight w:val="0"/>
      <w:marTop w:val="0"/>
      <w:marBottom w:val="0"/>
      <w:divBdr>
        <w:top w:val="none" w:sz="0" w:space="0" w:color="auto"/>
        <w:left w:val="none" w:sz="0" w:space="0" w:color="auto"/>
        <w:bottom w:val="none" w:sz="0" w:space="0" w:color="auto"/>
        <w:right w:val="none" w:sz="0" w:space="0" w:color="auto"/>
      </w:divBdr>
    </w:div>
    <w:div w:id="1499542365">
      <w:bodyDiv w:val="1"/>
      <w:marLeft w:val="0"/>
      <w:marRight w:val="0"/>
      <w:marTop w:val="0"/>
      <w:marBottom w:val="0"/>
      <w:divBdr>
        <w:top w:val="none" w:sz="0" w:space="0" w:color="auto"/>
        <w:left w:val="none" w:sz="0" w:space="0" w:color="auto"/>
        <w:bottom w:val="none" w:sz="0" w:space="0" w:color="auto"/>
        <w:right w:val="none" w:sz="0" w:space="0" w:color="auto"/>
      </w:divBdr>
    </w:div>
    <w:div w:id="1508667606">
      <w:bodyDiv w:val="1"/>
      <w:marLeft w:val="0"/>
      <w:marRight w:val="0"/>
      <w:marTop w:val="0"/>
      <w:marBottom w:val="0"/>
      <w:divBdr>
        <w:top w:val="none" w:sz="0" w:space="0" w:color="auto"/>
        <w:left w:val="none" w:sz="0" w:space="0" w:color="auto"/>
        <w:bottom w:val="none" w:sz="0" w:space="0" w:color="auto"/>
        <w:right w:val="none" w:sz="0" w:space="0" w:color="auto"/>
      </w:divBdr>
    </w:div>
    <w:div w:id="1659111244">
      <w:bodyDiv w:val="1"/>
      <w:marLeft w:val="0"/>
      <w:marRight w:val="0"/>
      <w:marTop w:val="0"/>
      <w:marBottom w:val="0"/>
      <w:divBdr>
        <w:top w:val="none" w:sz="0" w:space="0" w:color="auto"/>
        <w:left w:val="none" w:sz="0" w:space="0" w:color="auto"/>
        <w:bottom w:val="none" w:sz="0" w:space="0" w:color="auto"/>
        <w:right w:val="none" w:sz="0" w:space="0" w:color="auto"/>
      </w:divBdr>
    </w:div>
    <w:div w:id="1706828360">
      <w:bodyDiv w:val="1"/>
      <w:marLeft w:val="0"/>
      <w:marRight w:val="0"/>
      <w:marTop w:val="0"/>
      <w:marBottom w:val="0"/>
      <w:divBdr>
        <w:top w:val="none" w:sz="0" w:space="0" w:color="auto"/>
        <w:left w:val="none" w:sz="0" w:space="0" w:color="auto"/>
        <w:bottom w:val="none" w:sz="0" w:space="0" w:color="auto"/>
        <w:right w:val="none" w:sz="0" w:space="0" w:color="auto"/>
      </w:divBdr>
    </w:div>
    <w:div w:id="1752384333">
      <w:bodyDiv w:val="1"/>
      <w:marLeft w:val="0"/>
      <w:marRight w:val="0"/>
      <w:marTop w:val="0"/>
      <w:marBottom w:val="0"/>
      <w:divBdr>
        <w:top w:val="none" w:sz="0" w:space="0" w:color="auto"/>
        <w:left w:val="none" w:sz="0" w:space="0" w:color="auto"/>
        <w:bottom w:val="none" w:sz="0" w:space="0" w:color="auto"/>
        <w:right w:val="none" w:sz="0" w:space="0" w:color="auto"/>
      </w:divBdr>
    </w:div>
    <w:div w:id="1970090225">
      <w:bodyDiv w:val="1"/>
      <w:marLeft w:val="0"/>
      <w:marRight w:val="0"/>
      <w:marTop w:val="0"/>
      <w:marBottom w:val="0"/>
      <w:divBdr>
        <w:top w:val="none" w:sz="0" w:space="0" w:color="auto"/>
        <w:left w:val="none" w:sz="0" w:space="0" w:color="auto"/>
        <w:bottom w:val="none" w:sz="0" w:space="0" w:color="auto"/>
        <w:right w:val="none" w:sz="0" w:space="0" w:color="auto"/>
      </w:divBdr>
    </w:div>
    <w:div w:id="2056849419">
      <w:bodyDiv w:val="1"/>
      <w:marLeft w:val="0"/>
      <w:marRight w:val="0"/>
      <w:marTop w:val="0"/>
      <w:marBottom w:val="0"/>
      <w:divBdr>
        <w:top w:val="none" w:sz="0" w:space="0" w:color="auto"/>
        <w:left w:val="none" w:sz="0" w:space="0" w:color="auto"/>
        <w:bottom w:val="none" w:sz="0" w:space="0" w:color="auto"/>
        <w:right w:val="none" w:sz="0" w:space="0" w:color="auto"/>
      </w:divBdr>
    </w:div>
    <w:div w:id="2099448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ombay.indology.info/software/fonts/induni/index.html" TargetMode="External"/><Relationship Id="rId18" Type="http://schemas.openxmlformats.org/officeDocument/2006/relationships/image" Target="media/image6.jpe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jpeg"/><Relationship Id="rId34" Type="http://schemas.openxmlformats.org/officeDocument/2006/relationships/hyperlink" Target="https://standards.iso.org/ittf/PubliclyAvailableStandards/c069119_ISO_IEC_10646_2017.zip" TargetMode="External"/><Relationship Id="rId7" Type="http://schemas.openxmlformats.org/officeDocument/2006/relationships/endnotes" Target="endnotes.xml"/><Relationship Id="rId12" Type="http://schemas.openxmlformats.org/officeDocument/2006/relationships/hyperlink" Target="https://www.google.com/get/noto/"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www.iso.org/standard/28333.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ware.sil.org/gentium/" TargetMode="External"/><Relationship Id="rId24" Type="http://schemas.openxmlformats.org/officeDocument/2006/relationships/image" Target="media/image12.png"/><Relationship Id="rId32" Type="http://schemas.openxmlformats.org/officeDocument/2006/relationships/hyperlink" Target="https://www.iso.org/standard/28333.html"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footer" Target="footer1.xml"/><Relationship Id="rId10" Type="http://schemas.openxmlformats.org/officeDocument/2006/relationships/hyperlink" Target="https://www.unicode.org/standard/standard.html" TargetMode="Externa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SO_15919"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yperlink" Target="https://standards.iso.org/ittf/PubliclyAvailableStandards/c069119_ISO_IEC_10646_2017.zip" TargetMode="External"/><Relationship Id="rId8" Type="http://schemas.openxmlformats.org/officeDocument/2006/relationships/image" Target="media/image1.emf"/><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sharedocs.huma-num.fr/wl/?id=3y8R1K48Budcn6HjZdWcQV88xooR66k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GoogleDrive\Handy%20stuff\Templates\DHARMA%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03E48-B767-4EE5-9C24-92E2D743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DHARMA guide.dotx</Template>
  <TotalTime>81</TotalTime>
  <Pages>29</Pages>
  <Words>10974</Words>
  <Characters>75724</Characters>
  <Application>Microsoft Office Word</Application>
  <DocSecurity>0</DocSecurity>
  <Lines>631</Lines>
  <Paragraphs>173</Paragraphs>
  <ScaleCrop>false</ScaleCrop>
  <HeadingPairs>
    <vt:vector size="2" baseType="variant">
      <vt:variant>
        <vt:lpstr>Cím</vt:lpstr>
      </vt:variant>
      <vt:variant>
        <vt:i4>1</vt:i4>
      </vt:variant>
    </vt:vector>
  </HeadingPairs>
  <TitlesOfParts>
    <vt:vector size="1" baseType="lpstr">
      <vt:lpstr>DHARMA Transliteration Guide</vt:lpstr>
    </vt:vector>
  </TitlesOfParts>
  <Company/>
  <LinksUpToDate>false</LinksUpToDate>
  <CharactersWithSpaces>86525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DHARMA Transliteration Guide</dc:title>
  <dc:creator>Dániel Balogh</dc:creator>
  <cp:lastModifiedBy>Dániel Balogh</cp:lastModifiedBy>
  <cp:revision>10</cp:revision>
  <cp:lastPrinted>2019-08-29T12:31:00Z</cp:lastPrinted>
  <dcterms:created xsi:type="dcterms:W3CDTF">2020-07-02T09:25:00Z</dcterms:created>
  <dcterms:modified xsi:type="dcterms:W3CDTF">2021-01-29T15:51:00Z</dcterms:modified>
</cp:coreProperties>
</file>